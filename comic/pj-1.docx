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EF4BE" w14:textId="297DFB7E" w:rsidR="00B60306" w:rsidRPr="006A262F" w:rsidRDefault="00410A80" w:rsidP="00FE43AF">
      <w:pPr>
        <w:jc w:val="both"/>
        <w:rPr>
          <w:rFonts w:ascii="Times New Roman" w:hAnsi="Times New Roman" w:cs="Times New Roman"/>
          <w:b/>
          <w:bCs/>
          <w:sz w:val="32"/>
          <w:szCs w:val="32"/>
        </w:rPr>
      </w:pPr>
      <w:r w:rsidRPr="006A262F">
        <w:rPr>
          <w:rFonts w:ascii="Times New Roman" w:hAnsi="Times New Roman" w:cs="Times New Roman"/>
          <w:b/>
          <w:bCs/>
          <w:sz w:val="32"/>
          <w:szCs w:val="32"/>
        </w:rPr>
        <w:t>1.</w:t>
      </w:r>
      <w:r w:rsidR="00B60306" w:rsidRPr="006A262F">
        <w:rPr>
          <w:rFonts w:ascii="Times New Roman" w:hAnsi="Times New Roman" w:cs="Times New Roman"/>
          <w:b/>
          <w:bCs/>
          <w:sz w:val="32"/>
          <w:szCs w:val="32"/>
        </w:rPr>
        <w:t>INTRODUCTION</w:t>
      </w:r>
    </w:p>
    <w:p w14:paraId="335439C0" w14:textId="77777777" w:rsidR="00E453BA" w:rsidRPr="00E453BA" w:rsidRDefault="00E453BA" w:rsidP="00AA3E47">
      <w:pPr>
        <w:pStyle w:val="NormalWeb"/>
        <w:shd w:val="clear" w:color="auto" w:fill="FFFFFF"/>
        <w:spacing w:before="120" w:beforeAutospacing="0" w:after="120" w:afterAutospacing="0"/>
        <w:jc w:val="both"/>
        <w:rPr>
          <w:color w:val="000000" w:themeColor="text1"/>
        </w:rPr>
      </w:pPr>
      <w:r w:rsidRPr="00E453BA">
        <w:rPr>
          <w:color w:val="000000" w:themeColor="text1"/>
        </w:rPr>
        <w:t>A </w:t>
      </w:r>
      <w:r w:rsidRPr="00E453BA">
        <w:rPr>
          <w:b/>
          <w:bCs/>
          <w:color w:val="000000" w:themeColor="text1"/>
          <w:sz w:val="28"/>
          <w:szCs w:val="28"/>
        </w:rPr>
        <w:t>comic book convention</w:t>
      </w:r>
      <w:r w:rsidRPr="00E453BA">
        <w:rPr>
          <w:color w:val="000000" w:themeColor="text1"/>
        </w:rPr>
        <w:t> or </w:t>
      </w:r>
      <w:proofErr w:type="spellStart"/>
      <w:r w:rsidRPr="00E453BA">
        <w:rPr>
          <w:b/>
          <w:bCs/>
          <w:color w:val="000000" w:themeColor="text1"/>
          <w:sz w:val="28"/>
          <w:szCs w:val="28"/>
        </w:rPr>
        <w:t>comic-con</w:t>
      </w:r>
      <w:proofErr w:type="spellEnd"/>
      <w:r w:rsidRPr="00E453BA">
        <w:rPr>
          <w:color w:val="000000" w:themeColor="text1"/>
        </w:rPr>
        <w:t> is an event with a primary focus on </w:t>
      </w:r>
      <w:hyperlink r:id="rId8" w:tooltip="Comic books" w:history="1">
        <w:r w:rsidRPr="00E453BA">
          <w:rPr>
            <w:rStyle w:val="Hyperlink"/>
            <w:color w:val="000000" w:themeColor="text1"/>
            <w:u w:val="none"/>
          </w:rPr>
          <w:t>comic books</w:t>
        </w:r>
      </w:hyperlink>
      <w:r w:rsidRPr="00E453BA">
        <w:rPr>
          <w:color w:val="000000" w:themeColor="text1"/>
        </w:rPr>
        <w:t> and comic book culture, in which comic book </w:t>
      </w:r>
      <w:hyperlink r:id="rId9" w:tooltip="Fan (person)" w:history="1">
        <w:r w:rsidRPr="00E453BA">
          <w:rPr>
            <w:rStyle w:val="Hyperlink"/>
            <w:color w:val="000000" w:themeColor="text1"/>
            <w:u w:val="none"/>
          </w:rPr>
          <w:t>fans</w:t>
        </w:r>
      </w:hyperlink>
      <w:r w:rsidRPr="00E453BA">
        <w:rPr>
          <w:color w:val="000000" w:themeColor="text1"/>
        </w:rPr>
        <w:t xml:space="preserve"> gather to meet creators, experts, and each other. Commonly, comic conventions are multi-day events hosted at convention </w:t>
      </w:r>
      <w:proofErr w:type="spellStart"/>
      <w:r w:rsidRPr="00E453BA">
        <w:rPr>
          <w:color w:val="000000" w:themeColor="text1"/>
        </w:rPr>
        <w:t>centers</w:t>
      </w:r>
      <w:proofErr w:type="spellEnd"/>
      <w:r w:rsidRPr="00E453BA">
        <w:rPr>
          <w:color w:val="000000" w:themeColor="text1"/>
        </w:rPr>
        <w:t>, hotels, or college campuses. They feature a wide variety of activities and panels, with a larger number of attendees participating in </w:t>
      </w:r>
      <w:hyperlink r:id="rId10" w:tooltip="Cosplay" w:history="1">
        <w:r w:rsidRPr="00E453BA">
          <w:rPr>
            <w:rStyle w:val="Hyperlink"/>
            <w:color w:val="000000" w:themeColor="text1"/>
            <w:u w:val="none"/>
          </w:rPr>
          <w:t>cosplay</w:t>
        </w:r>
      </w:hyperlink>
      <w:r w:rsidRPr="00E453BA">
        <w:rPr>
          <w:color w:val="000000" w:themeColor="text1"/>
        </w:rPr>
        <w:t> than most other types of </w:t>
      </w:r>
      <w:hyperlink r:id="rId11" w:tooltip="Fan convention" w:history="1">
        <w:r w:rsidRPr="00E453BA">
          <w:rPr>
            <w:rStyle w:val="Hyperlink"/>
            <w:color w:val="000000" w:themeColor="text1"/>
            <w:u w:val="none"/>
          </w:rPr>
          <w:t>fan conventions</w:t>
        </w:r>
      </w:hyperlink>
      <w:r w:rsidRPr="00E453BA">
        <w:rPr>
          <w:color w:val="000000" w:themeColor="text1"/>
        </w:rPr>
        <w:t>. Comic book conventions are also used as a vehicle for industry, in which publishers, distributors, and retailers represent their comic-related releases. Comic book conventions may be considered derivatives of </w:t>
      </w:r>
      <w:hyperlink r:id="rId12" w:tooltip="Science-fiction convention" w:history="1">
        <w:r w:rsidRPr="00E453BA">
          <w:rPr>
            <w:rStyle w:val="Hyperlink"/>
            <w:color w:val="000000" w:themeColor="text1"/>
            <w:u w:val="none"/>
          </w:rPr>
          <w:t>science-fiction conventions</w:t>
        </w:r>
      </w:hyperlink>
      <w:r w:rsidRPr="00E453BA">
        <w:rPr>
          <w:color w:val="000000" w:themeColor="text1"/>
        </w:rPr>
        <w:t>, which began in the late 1930s.</w:t>
      </w:r>
    </w:p>
    <w:p w14:paraId="41384202" w14:textId="4266228A" w:rsidR="00E453BA" w:rsidRPr="00E453BA" w:rsidRDefault="00E453BA" w:rsidP="00AA3E47">
      <w:pPr>
        <w:pStyle w:val="NormalWeb"/>
        <w:shd w:val="clear" w:color="auto" w:fill="FFFFFF"/>
        <w:spacing w:before="120" w:beforeAutospacing="0" w:after="120" w:afterAutospacing="0"/>
        <w:jc w:val="both"/>
        <w:rPr>
          <w:color w:val="000000" w:themeColor="text1"/>
        </w:rPr>
      </w:pPr>
      <w:r w:rsidRPr="00E453BA">
        <w:rPr>
          <w:color w:val="000000" w:themeColor="text1"/>
        </w:rPr>
        <w:t>Comic-cons were traditionally organized by fans on a not-for-profit basis,</w:t>
      </w:r>
      <w:hyperlink r:id="rId13" w:anchor="cite_note-Siegel-1" w:history="1">
        <w:r w:rsidRPr="00E453BA">
          <w:rPr>
            <w:rStyle w:val="Hyperlink"/>
            <w:color w:val="000000" w:themeColor="text1"/>
            <w:u w:val="none"/>
            <w:vertAlign w:val="superscript"/>
          </w:rPr>
          <w:t>[1]</w:t>
        </w:r>
      </w:hyperlink>
      <w:r w:rsidRPr="00E453BA">
        <w:rPr>
          <w:color w:val="000000" w:themeColor="text1"/>
        </w:rPr>
        <w:t> though nowadays most events catering </w:t>
      </w:r>
      <w:r w:rsidRPr="00E453BA">
        <w:rPr>
          <w:i/>
          <w:iCs/>
          <w:color w:val="000000" w:themeColor="text1"/>
        </w:rPr>
        <w:t>to</w:t>
      </w:r>
      <w:r w:rsidRPr="00E453BA">
        <w:rPr>
          <w:color w:val="000000" w:themeColor="text1"/>
        </w:rPr>
        <w:t> fans are run by commercial interests for profit. Many conventions have award presentations relating to comics (such as the </w:t>
      </w:r>
      <w:hyperlink r:id="rId14" w:tooltip="Eisner Award" w:history="1">
        <w:r w:rsidRPr="00E453BA">
          <w:rPr>
            <w:rStyle w:val="Hyperlink"/>
            <w:color w:val="000000" w:themeColor="text1"/>
            <w:u w:val="none"/>
          </w:rPr>
          <w:t>Eisner Awards</w:t>
        </w:r>
      </w:hyperlink>
      <w:r w:rsidRPr="00E453BA">
        <w:rPr>
          <w:color w:val="000000" w:themeColor="text1"/>
        </w:rPr>
        <w:t>, which have been presented at </w:t>
      </w:r>
      <w:hyperlink r:id="rId15" w:tooltip="San Diego Comic-Con International" w:history="1">
        <w:r w:rsidRPr="00E453BA">
          <w:rPr>
            <w:rStyle w:val="Hyperlink"/>
            <w:color w:val="000000" w:themeColor="text1"/>
            <w:u w:val="none"/>
          </w:rPr>
          <w:t>San Diego Comic-Con International</w:t>
        </w:r>
      </w:hyperlink>
      <w:r w:rsidRPr="00E453BA">
        <w:rPr>
          <w:color w:val="000000" w:themeColor="text1"/>
        </w:rPr>
        <w:t> since 1988; or the </w:t>
      </w:r>
      <w:hyperlink r:id="rId16" w:tooltip="Harvey Awards" w:history="1">
        <w:r w:rsidRPr="00E453BA">
          <w:rPr>
            <w:rStyle w:val="Hyperlink"/>
            <w:color w:val="000000" w:themeColor="text1"/>
            <w:u w:val="none"/>
          </w:rPr>
          <w:t>Harvey Awards</w:t>
        </w:r>
      </w:hyperlink>
      <w:r w:rsidRPr="00E453BA">
        <w:rPr>
          <w:color w:val="000000" w:themeColor="text1"/>
        </w:rPr>
        <w:t>, which have been presented at a variety of venues also since 1988).</w:t>
      </w:r>
    </w:p>
    <w:p w14:paraId="775A8AC0" w14:textId="77777777" w:rsidR="00E453BA" w:rsidRPr="00E453BA" w:rsidRDefault="00E453BA" w:rsidP="00AA3E47">
      <w:pPr>
        <w:pStyle w:val="NormalWeb"/>
        <w:shd w:val="clear" w:color="auto" w:fill="FFFFFF"/>
        <w:spacing w:before="120" w:beforeAutospacing="0" w:after="120" w:afterAutospacing="0"/>
        <w:jc w:val="both"/>
        <w:rPr>
          <w:color w:val="000000" w:themeColor="text1"/>
        </w:rPr>
      </w:pPr>
      <w:r w:rsidRPr="00E453BA">
        <w:rPr>
          <w:color w:val="000000" w:themeColor="text1"/>
        </w:rPr>
        <w:t>At commercial events, comic book creators often give out autographs to the fans, sometimes in exchange for a flat appearance fee, and sometimes may draw illustrations for a per-item fee. Commercial conventions are usually quite expensive and are hosted in hotels. This represents a change in comic book conventions, which traditionally were more oriented toward comic books as a mode of literature, and maintained a less caste-like differentiation between professional and fan.</w:t>
      </w:r>
    </w:p>
    <w:p w14:paraId="3E382968" w14:textId="77777777" w:rsidR="00911010" w:rsidRDefault="00E453BA" w:rsidP="00AA3E47">
      <w:pPr>
        <w:pStyle w:val="NormalWeb"/>
        <w:shd w:val="clear" w:color="auto" w:fill="FFFFFF"/>
        <w:spacing w:before="120" w:beforeAutospacing="0" w:after="120" w:afterAutospacing="0"/>
        <w:jc w:val="both"/>
        <w:rPr>
          <w:color w:val="000000" w:themeColor="text1"/>
        </w:rPr>
      </w:pPr>
      <w:r w:rsidRPr="00E453BA">
        <w:rPr>
          <w:color w:val="000000" w:themeColor="text1"/>
        </w:rPr>
        <w:t xml:space="preserve">The first official comic book convention was held in 1964 in New York City and was called New York </w:t>
      </w:r>
      <w:proofErr w:type="spellStart"/>
      <w:r w:rsidRPr="00E453BA">
        <w:rPr>
          <w:color w:val="000000" w:themeColor="text1"/>
        </w:rPr>
        <w:t>Comicon.Early</w:t>
      </w:r>
      <w:proofErr w:type="spellEnd"/>
      <w:r w:rsidRPr="00E453BA">
        <w:rPr>
          <w:color w:val="000000" w:themeColor="text1"/>
        </w:rPr>
        <w:t xml:space="preserve"> conventions were small affairs, usually organized by local enthusiasts (such as </w:t>
      </w:r>
      <w:hyperlink r:id="rId17" w:tooltip="Jerry Bails" w:history="1">
        <w:r w:rsidRPr="00E453BA">
          <w:rPr>
            <w:rStyle w:val="Hyperlink"/>
            <w:color w:val="000000" w:themeColor="text1"/>
          </w:rPr>
          <w:t>Jerry Bails</w:t>
        </w:r>
      </w:hyperlink>
      <w:r w:rsidRPr="00E453BA">
        <w:rPr>
          <w:b/>
          <w:bCs/>
          <w:color w:val="000000" w:themeColor="text1"/>
        </w:rPr>
        <w:t>,</w:t>
      </w:r>
      <w:r w:rsidRPr="00E453BA">
        <w:rPr>
          <w:color w:val="000000" w:themeColor="text1"/>
        </w:rPr>
        <w:t xml:space="preserve"> later known as the "Father of Comic Fandom", and Dave </w:t>
      </w:r>
      <w:proofErr w:type="spellStart"/>
      <w:r w:rsidRPr="00E453BA">
        <w:rPr>
          <w:color w:val="000000" w:themeColor="text1"/>
        </w:rPr>
        <w:t>Kaler</w:t>
      </w:r>
      <w:proofErr w:type="spellEnd"/>
      <w:r w:rsidRPr="00E453BA">
        <w:rPr>
          <w:color w:val="000000" w:themeColor="text1"/>
        </w:rPr>
        <w:t xml:space="preserve"> of the </w:t>
      </w:r>
      <w:hyperlink r:id="rId18" w:tooltip="Academy of Comic-Book Fans and Collectors" w:history="1">
        <w:r w:rsidRPr="00E453BA">
          <w:rPr>
            <w:rStyle w:val="Hyperlink"/>
            <w:color w:val="000000" w:themeColor="text1"/>
            <w:u w:val="none"/>
          </w:rPr>
          <w:t>Academy of Comic-Book Fans and Collectors</w:t>
        </w:r>
      </w:hyperlink>
      <w:r w:rsidRPr="00E453BA">
        <w:rPr>
          <w:color w:val="000000" w:themeColor="text1"/>
        </w:rPr>
        <w:t>), and featuring a handful of industry guests. The first recurring conventions were the </w:t>
      </w:r>
      <w:hyperlink r:id="rId19" w:tooltip="Detroit Triple Fan Fair" w:history="1">
        <w:r w:rsidRPr="00E453BA">
          <w:rPr>
            <w:rStyle w:val="Hyperlink"/>
            <w:color w:val="000000" w:themeColor="text1"/>
            <w:u w:val="none"/>
          </w:rPr>
          <w:t>Detroit Triple Fan Fair</w:t>
        </w:r>
      </w:hyperlink>
      <w:r w:rsidRPr="00E453BA">
        <w:rPr>
          <w:color w:val="000000" w:themeColor="text1"/>
        </w:rPr>
        <w:t>, which ran from 1965–1978, and </w:t>
      </w:r>
      <w:hyperlink r:id="rId20" w:tooltip="Academy Con" w:history="1">
        <w:r w:rsidRPr="00E453BA">
          <w:rPr>
            <w:rStyle w:val="Hyperlink"/>
            <w:color w:val="000000" w:themeColor="text1"/>
            <w:u w:val="none"/>
          </w:rPr>
          <w:t>Academy Con</w:t>
        </w:r>
      </w:hyperlink>
      <w:r w:rsidRPr="00E453BA">
        <w:rPr>
          <w:color w:val="000000" w:themeColor="text1"/>
        </w:rPr>
        <w:t>, which ran from 1965–1967. Many recurring conventions begin as single-day events in small venues, which as they grow more popular expand to two days, or even three or more every year. Many comic-cons which had their start in church basements or union halls now fill </w:t>
      </w:r>
      <w:hyperlink r:id="rId21" w:tooltip="Convention center" w:history="1">
        <w:r w:rsidRPr="00E453BA">
          <w:rPr>
            <w:rStyle w:val="Hyperlink"/>
            <w:color w:val="000000" w:themeColor="text1"/>
            <w:u w:val="none"/>
          </w:rPr>
          <w:t xml:space="preserve">convention </w:t>
        </w:r>
        <w:proofErr w:type="spellStart"/>
        <w:r w:rsidRPr="00E453BA">
          <w:rPr>
            <w:rStyle w:val="Hyperlink"/>
            <w:color w:val="000000" w:themeColor="text1"/>
            <w:u w:val="none"/>
          </w:rPr>
          <w:t>centers</w:t>
        </w:r>
        <w:proofErr w:type="spellEnd"/>
      </w:hyperlink>
      <w:r w:rsidRPr="00E453BA">
        <w:rPr>
          <w:color w:val="000000" w:themeColor="text1"/>
        </w:rPr>
        <w:t> in major cities.</w:t>
      </w:r>
    </w:p>
    <w:p w14:paraId="3C70D8D1" w14:textId="576E5177" w:rsidR="00AA5C5F" w:rsidRPr="00E453BA" w:rsidRDefault="00AA5C5F" w:rsidP="00AA3E47">
      <w:pPr>
        <w:jc w:val="both"/>
        <w:rPr>
          <w:rFonts w:ascii="Times New Roman" w:hAnsi="Times New Roman" w:cs="Times New Roman"/>
          <w:color w:val="333333"/>
          <w:sz w:val="24"/>
          <w:szCs w:val="24"/>
          <w:shd w:val="clear" w:color="auto" w:fill="FEFEFE"/>
        </w:rPr>
      </w:pPr>
      <w:r w:rsidRPr="00E453BA">
        <w:rPr>
          <w:rFonts w:ascii="Times New Roman" w:hAnsi="Times New Roman" w:cs="Times New Roman"/>
          <w:color w:val="333333"/>
          <w:sz w:val="24"/>
          <w:szCs w:val="24"/>
          <w:shd w:val="clear" w:color="auto" w:fill="FEFEFE"/>
        </w:rPr>
        <w:br w:type="page"/>
      </w:r>
    </w:p>
    <w:p w14:paraId="14FF818C" w14:textId="4F1F4938" w:rsidR="00911010" w:rsidRDefault="00923038" w:rsidP="00B60306">
      <w:pPr>
        <w:rPr>
          <w:rFonts w:ascii="Times New Roman" w:hAnsi="Times New Roman" w:cs="Times New Roman"/>
          <w:b/>
          <w:bCs/>
          <w:sz w:val="32"/>
          <w:szCs w:val="32"/>
        </w:rPr>
      </w:pPr>
      <w:r w:rsidRPr="00EB7446">
        <w:rPr>
          <w:rFonts w:ascii="Times New Roman" w:hAnsi="Times New Roman" w:cs="Times New Roman"/>
          <w:b/>
          <w:bCs/>
          <w:sz w:val="32"/>
          <w:szCs w:val="32"/>
        </w:rPr>
        <w:lastRenderedPageBreak/>
        <w:t>2. SOFTWARE AND HARDWARE REQUIREMENTS</w:t>
      </w:r>
    </w:p>
    <w:p w14:paraId="7E48D430" w14:textId="77777777" w:rsidR="00AA3E47" w:rsidRDefault="00AA3E47" w:rsidP="00B60306">
      <w:pPr>
        <w:rPr>
          <w:rFonts w:ascii="Times New Roman" w:hAnsi="Times New Roman" w:cs="Times New Roman"/>
          <w:b/>
          <w:bCs/>
          <w:sz w:val="32"/>
          <w:szCs w:val="32"/>
        </w:rPr>
      </w:pPr>
    </w:p>
    <w:p w14:paraId="1D7CE5BA" w14:textId="0B995932" w:rsidR="00E453BA" w:rsidRDefault="00923038" w:rsidP="00923038">
      <w:pPr>
        <w:pStyle w:val="ListParagraph"/>
        <w:numPr>
          <w:ilvl w:val="0"/>
          <w:numId w:val="2"/>
        </w:numPr>
        <w:rPr>
          <w:rFonts w:ascii="Times New Roman" w:hAnsi="Times New Roman" w:cs="Times New Roman"/>
          <w:b/>
          <w:bCs/>
          <w:sz w:val="28"/>
          <w:szCs w:val="28"/>
        </w:rPr>
      </w:pPr>
      <w:r w:rsidRPr="00EB7446">
        <w:rPr>
          <w:rFonts w:ascii="Times New Roman" w:hAnsi="Times New Roman" w:cs="Times New Roman"/>
          <w:b/>
          <w:bCs/>
          <w:sz w:val="28"/>
          <w:szCs w:val="28"/>
        </w:rPr>
        <w:t>SOFTWARE REQUIREMENTS:</w:t>
      </w:r>
    </w:p>
    <w:p w14:paraId="3A2B5F14" w14:textId="77777777" w:rsidR="00E453BA" w:rsidRDefault="00923038" w:rsidP="00923038">
      <w:pPr>
        <w:ind w:left="1440"/>
        <w:rPr>
          <w:rFonts w:ascii="Times New Roman" w:hAnsi="Times New Roman" w:cs="Times New Roman"/>
          <w:sz w:val="24"/>
          <w:szCs w:val="24"/>
        </w:rPr>
      </w:pPr>
      <w:r w:rsidRPr="00B37A63">
        <w:rPr>
          <w:rFonts w:ascii="Times New Roman" w:hAnsi="Times New Roman" w:cs="Times New Roman"/>
          <w:sz w:val="24"/>
          <w:szCs w:val="24"/>
        </w:rPr>
        <w:t>• OPERATING SYSTEM: Windows</w:t>
      </w:r>
    </w:p>
    <w:p w14:paraId="5A4ADFB9" w14:textId="2EC75533" w:rsidR="00E453BA" w:rsidRDefault="00923038" w:rsidP="00923038">
      <w:pPr>
        <w:ind w:left="1440"/>
        <w:rPr>
          <w:rFonts w:ascii="Times New Roman" w:hAnsi="Times New Roman" w:cs="Times New Roman"/>
          <w:sz w:val="24"/>
          <w:szCs w:val="24"/>
        </w:rPr>
      </w:pPr>
      <w:r w:rsidRPr="00B37A63">
        <w:rPr>
          <w:rFonts w:ascii="Times New Roman" w:hAnsi="Times New Roman" w:cs="Times New Roman"/>
          <w:sz w:val="24"/>
          <w:szCs w:val="24"/>
        </w:rPr>
        <w:t>• FRONT END: HTML, CSS</w:t>
      </w:r>
    </w:p>
    <w:p w14:paraId="301C45E4" w14:textId="6CFB0F15" w:rsidR="008670A9" w:rsidRDefault="008670A9" w:rsidP="00923038">
      <w:pPr>
        <w:ind w:left="1440"/>
        <w:rPr>
          <w:rFonts w:ascii="Times New Roman" w:hAnsi="Times New Roman" w:cs="Times New Roman"/>
          <w:sz w:val="24"/>
          <w:szCs w:val="24"/>
        </w:rPr>
      </w:pPr>
      <w:r w:rsidRPr="00B37A63">
        <w:rPr>
          <w:rFonts w:ascii="Times New Roman" w:hAnsi="Times New Roman" w:cs="Times New Roman"/>
          <w:sz w:val="24"/>
          <w:szCs w:val="24"/>
        </w:rPr>
        <w:t>•</w:t>
      </w:r>
      <w:r>
        <w:rPr>
          <w:rFonts w:ascii="Times New Roman" w:hAnsi="Times New Roman" w:cs="Times New Roman"/>
          <w:sz w:val="24"/>
          <w:szCs w:val="24"/>
        </w:rPr>
        <w:t xml:space="preserve"> SCRIPTS: JavaScript</w:t>
      </w:r>
    </w:p>
    <w:p w14:paraId="56843713" w14:textId="60977DCE" w:rsidR="00911010" w:rsidRDefault="00923038" w:rsidP="00923038">
      <w:pPr>
        <w:ind w:left="1440"/>
        <w:rPr>
          <w:rFonts w:ascii="Times New Roman" w:hAnsi="Times New Roman" w:cs="Times New Roman"/>
          <w:sz w:val="24"/>
          <w:szCs w:val="24"/>
        </w:rPr>
      </w:pPr>
      <w:r w:rsidRPr="00B37A63">
        <w:rPr>
          <w:rFonts w:ascii="Times New Roman" w:hAnsi="Times New Roman" w:cs="Times New Roman"/>
          <w:sz w:val="24"/>
          <w:szCs w:val="24"/>
        </w:rPr>
        <w:t>• SOFTWARE APLLICATIONS: Text editor, Web Browser</w:t>
      </w:r>
    </w:p>
    <w:p w14:paraId="2EC23C80" w14:textId="77777777" w:rsidR="008670A9" w:rsidRDefault="008670A9" w:rsidP="00923038">
      <w:pPr>
        <w:ind w:left="1440"/>
        <w:rPr>
          <w:rFonts w:ascii="Times New Roman" w:hAnsi="Times New Roman" w:cs="Times New Roman"/>
          <w:sz w:val="24"/>
          <w:szCs w:val="24"/>
        </w:rPr>
      </w:pPr>
    </w:p>
    <w:p w14:paraId="16A8CB91" w14:textId="765E465E" w:rsidR="008670A9" w:rsidRPr="008670A9" w:rsidRDefault="00923038" w:rsidP="008670A9">
      <w:pPr>
        <w:pStyle w:val="ListParagraph"/>
        <w:numPr>
          <w:ilvl w:val="0"/>
          <w:numId w:val="2"/>
        </w:numPr>
        <w:spacing w:line="360" w:lineRule="auto"/>
        <w:rPr>
          <w:rFonts w:ascii="Times New Roman" w:hAnsi="Times New Roman" w:cs="Times New Roman"/>
          <w:b/>
          <w:bCs/>
          <w:sz w:val="28"/>
          <w:szCs w:val="28"/>
        </w:rPr>
      </w:pPr>
      <w:r w:rsidRPr="00EB7446">
        <w:rPr>
          <w:rFonts w:ascii="Times New Roman" w:hAnsi="Times New Roman" w:cs="Times New Roman"/>
          <w:b/>
          <w:bCs/>
          <w:sz w:val="28"/>
          <w:szCs w:val="28"/>
        </w:rPr>
        <w:t>HARDWARE REQUIREMENTS</w:t>
      </w:r>
    </w:p>
    <w:p w14:paraId="1CA2E1D9" w14:textId="2941AF04" w:rsidR="00E453BA" w:rsidRDefault="00923038" w:rsidP="008670A9">
      <w:pPr>
        <w:pStyle w:val="ListParagraph"/>
        <w:spacing w:line="360" w:lineRule="auto"/>
        <w:ind w:left="1440"/>
        <w:rPr>
          <w:rFonts w:ascii="Times New Roman" w:hAnsi="Times New Roman" w:cs="Times New Roman"/>
          <w:sz w:val="24"/>
          <w:szCs w:val="24"/>
        </w:rPr>
      </w:pPr>
      <w:r w:rsidRPr="00B37A63">
        <w:rPr>
          <w:rFonts w:ascii="Times New Roman" w:hAnsi="Times New Roman" w:cs="Times New Roman"/>
          <w:sz w:val="24"/>
          <w:szCs w:val="24"/>
        </w:rPr>
        <w:t>• PROCESSOR: Intel i3/i5/i7</w:t>
      </w:r>
    </w:p>
    <w:p w14:paraId="5075F417" w14:textId="77777777" w:rsidR="00E453BA" w:rsidRDefault="00923038" w:rsidP="008670A9">
      <w:pPr>
        <w:pStyle w:val="ListParagraph"/>
        <w:spacing w:line="360" w:lineRule="auto"/>
        <w:ind w:left="1440"/>
        <w:rPr>
          <w:rFonts w:ascii="Times New Roman" w:hAnsi="Times New Roman" w:cs="Times New Roman"/>
          <w:sz w:val="24"/>
          <w:szCs w:val="24"/>
        </w:rPr>
      </w:pPr>
      <w:r w:rsidRPr="00B37A63">
        <w:rPr>
          <w:rFonts w:ascii="Times New Roman" w:hAnsi="Times New Roman" w:cs="Times New Roman"/>
          <w:sz w:val="24"/>
          <w:szCs w:val="24"/>
        </w:rPr>
        <w:t>• RAM: 4GB/8GB/16GB</w:t>
      </w:r>
    </w:p>
    <w:p w14:paraId="7EDF0071" w14:textId="2FBF142E" w:rsidR="00F11A48" w:rsidRPr="00B37A63" w:rsidRDefault="00923038" w:rsidP="008670A9">
      <w:pPr>
        <w:pStyle w:val="ListParagraph"/>
        <w:spacing w:line="360" w:lineRule="auto"/>
        <w:ind w:left="1440"/>
        <w:rPr>
          <w:rFonts w:ascii="Times New Roman" w:hAnsi="Times New Roman" w:cs="Times New Roman"/>
          <w:sz w:val="24"/>
          <w:szCs w:val="24"/>
        </w:rPr>
      </w:pPr>
      <w:r w:rsidRPr="00B37A63">
        <w:rPr>
          <w:rFonts w:ascii="Times New Roman" w:hAnsi="Times New Roman" w:cs="Times New Roman"/>
          <w:sz w:val="24"/>
          <w:szCs w:val="24"/>
        </w:rPr>
        <w:t>• HDD: 1TB/512GB/512SSD</w:t>
      </w:r>
    </w:p>
    <w:p w14:paraId="08BE1A94" w14:textId="77777777" w:rsidR="00F11A48" w:rsidRPr="00B37A63" w:rsidRDefault="00F11A48">
      <w:pPr>
        <w:rPr>
          <w:rFonts w:ascii="Times New Roman" w:hAnsi="Times New Roman" w:cs="Times New Roman"/>
          <w:sz w:val="24"/>
          <w:szCs w:val="24"/>
        </w:rPr>
      </w:pPr>
      <w:r w:rsidRPr="00B37A63">
        <w:rPr>
          <w:rFonts w:ascii="Times New Roman" w:hAnsi="Times New Roman" w:cs="Times New Roman"/>
          <w:sz w:val="24"/>
          <w:szCs w:val="24"/>
        </w:rPr>
        <w:br w:type="page"/>
      </w:r>
    </w:p>
    <w:p w14:paraId="277BD1AF" w14:textId="767E8AAB" w:rsidR="00E453BA" w:rsidRDefault="00B37A63" w:rsidP="00B37A63">
      <w:pPr>
        <w:jc w:val="both"/>
        <w:rPr>
          <w:rFonts w:ascii="Times New Roman" w:hAnsi="Times New Roman" w:cs="Times New Roman"/>
          <w:b/>
          <w:bCs/>
          <w:sz w:val="32"/>
          <w:szCs w:val="32"/>
        </w:rPr>
      </w:pPr>
      <w:r w:rsidRPr="00EB7446">
        <w:rPr>
          <w:rFonts w:ascii="Times New Roman" w:hAnsi="Times New Roman" w:cs="Times New Roman"/>
          <w:b/>
          <w:bCs/>
          <w:sz w:val="32"/>
          <w:szCs w:val="32"/>
        </w:rPr>
        <w:lastRenderedPageBreak/>
        <w:t>3. MODULE DESCRIPTION</w:t>
      </w:r>
    </w:p>
    <w:p w14:paraId="6F9AADA4" w14:textId="77777777" w:rsidR="008670A9" w:rsidRDefault="008670A9" w:rsidP="00B37A63">
      <w:pPr>
        <w:jc w:val="both"/>
        <w:rPr>
          <w:rFonts w:ascii="Times New Roman" w:hAnsi="Times New Roman" w:cs="Times New Roman"/>
          <w:b/>
          <w:bCs/>
          <w:sz w:val="32"/>
          <w:szCs w:val="32"/>
        </w:rPr>
      </w:pPr>
    </w:p>
    <w:p w14:paraId="36009E07" w14:textId="74A5A694" w:rsidR="009765EF" w:rsidRPr="00670950" w:rsidRDefault="009765EF" w:rsidP="008670A9">
      <w:pPr>
        <w:pStyle w:val="NormalWeb"/>
        <w:shd w:val="clear" w:color="auto" w:fill="FFFFFF"/>
        <w:spacing w:before="0" w:beforeAutospacing="0" w:after="300" w:afterAutospacing="0"/>
        <w:jc w:val="both"/>
        <w:rPr>
          <w:color w:val="FFFFFF" w:themeColor="background1"/>
        </w:rPr>
      </w:pPr>
      <w:r w:rsidRPr="00670950">
        <w:rPr>
          <w:color w:val="333333"/>
          <w:shd w:val="clear" w:color="auto" w:fill="FFFFFF"/>
        </w:rPr>
        <w:t>Comic-Con has presented literally thousands of special guests at its conventions over the years, bringing comics creators</w:t>
      </w:r>
      <w:ins w:id="0" w:author="Comic-Con 2" w:date="2012-11-28T09:28:00Z">
        <w:r w:rsidRPr="00670950">
          <w:rPr>
            <w:color w:val="333333"/>
            <w:shd w:val="clear" w:color="auto" w:fill="FFFFFF"/>
          </w:rPr>
          <w:t>,</w:t>
        </w:r>
      </w:ins>
      <w:r w:rsidRPr="00670950">
        <w:rPr>
          <w:color w:val="333333"/>
          <w:shd w:val="clear" w:color="auto" w:fill="FFFFFF"/>
        </w:rPr>
        <w:t> science fiction and fantasy authors</w:t>
      </w:r>
      <w:del w:id="1" w:author="Comic-Con 2" w:date="2012-11-28T09:28:00Z">
        <w:r w:rsidRPr="00670950">
          <w:rPr>
            <w:color w:val="333333"/>
            <w:shd w:val="clear" w:color="auto" w:fill="FFFFFF"/>
          </w:rPr>
          <w:delText>,</w:delText>
        </w:r>
      </w:del>
      <w:r w:rsidRPr="00670950">
        <w:rPr>
          <w:color w:val="333333"/>
          <w:shd w:val="clear" w:color="auto" w:fill="FFFFFF"/>
        </w:rPr>
        <w:t> film and television directors, producers, and writers</w:t>
      </w:r>
      <w:ins w:id="2" w:author="Comic-Con 2" w:date="2012-11-28T09:28:00Z">
        <w:r w:rsidRPr="00670950">
          <w:rPr>
            <w:color w:val="333333"/>
            <w:shd w:val="clear" w:color="auto" w:fill="FFFFFF"/>
          </w:rPr>
          <w:t>,</w:t>
        </w:r>
      </w:ins>
      <w:r w:rsidRPr="00670950">
        <w:rPr>
          <w:color w:val="333333"/>
          <w:shd w:val="clear" w:color="auto" w:fill="FFFFFF"/>
        </w:rPr>
        <w:t> and creators from all aspects of the popular arts together with their fans for a fun and often times candid discussion of various art forms. The event has seen an amazing array of comics and book publishers in its Exhibit Hall over the years. Over it</w:t>
      </w:r>
      <w:del w:id="3" w:author="Comic-Con 2" w:date="2012-11-28T09:29:00Z">
        <w:r w:rsidRPr="00670950">
          <w:rPr>
            <w:color w:val="333333"/>
            <w:shd w:val="clear" w:color="auto" w:fill="FFFFFF"/>
          </w:rPr>
          <w:delText>’</w:delText>
        </w:r>
      </w:del>
      <w:r w:rsidRPr="00670950">
        <w:rPr>
          <w:color w:val="333333"/>
          <w:shd w:val="clear" w:color="auto" w:fill="FFFFFF"/>
        </w:rPr>
        <w:t>s four</w:t>
      </w:r>
      <w:ins w:id="4" w:author="Comic-Con 2" w:date="2012-11-28T09:29:00Z">
        <w:r w:rsidRPr="00670950">
          <w:rPr>
            <w:color w:val="333333"/>
            <w:shd w:val="clear" w:color="auto" w:fill="FFFFFF"/>
          </w:rPr>
          <w:t>-</w:t>
        </w:r>
      </w:ins>
      <w:r w:rsidRPr="00670950">
        <w:rPr>
          <w:color w:val="333333"/>
          <w:shd w:val="clear" w:color="auto" w:fill="FFFFFF"/>
        </w:rPr>
        <w:t>and-a-half decade-plus history, Comic-Con International has continually presented comic books and comic art to a growing audience. That love of the comics medium continues to be its guiding factor as the event moves toward its second half-century as the premier comic book and popular arts style convention in the world.</w:t>
      </w:r>
    </w:p>
    <w:p w14:paraId="2CEC453D" w14:textId="611A4531" w:rsidR="00B37A63" w:rsidRPr="00B37A63" w:rsidRDefault="00B37A63">
      <w:pPr>
        <w:rPr>
          <w:rFonts w:ascii="Times New Roman" w:hAnsi="Times New Roman" w:cs="Times New Roman"/>
          <w:b/>
          <w:bCs/>
          <w:sz w:val="24"/>
          <w:szCs w:val="24"/>
        </w:rPr>
      </w:pPr>
      <w:r w:rsidRPr="00B37A63">
        <w:rPr>
          <w:rFonts w:ascii="Times New Roman" w:hAnsi="Times New Roman" w:cs="Times New Roman"/>
          <w:b/>
          <w:bCs/>
          <w:sz w:val="24"/>
          <w:szCs w:val="24"/>
        </w:rPr>
        <w:br w:type="page"/>
      </w:r>
    </w:p>
    <w:p w14:paraId="4E07FA34" w14:textId="77777777" w:rsidR="00E453BA" w:rsidRDefault="00B37A63" w:rsidP="00B37A63">
      <w:pPr>
        <w:jc w:val="both"/>
        <w:rPr>
          <w:rFonts w:ascii="Times New Roman" w:hAnsi="Times New Roman" w:cs="Times New Roman"/>
          <w:b/>
          <w:bCs/>
          <w:sz w:val="32"/>
          <w:szCs w:val="32"/>
        </w:rPr>
      </w:pPr>
      <w:r w:rsidRPr="00EB7446">
        <w:rPr>
          <w:rFonts w:ascii="Times New Roman" w:hAnsi="Times New Roman" w:cs="Times New Roman"/>
          <w:b/>
          <w:bCs/>
          <w:sz w:val="32"/>
          <w:szCs w:val="32"/>
        </w:rPr>
        <w:lastRenderedPageBreak/>
        <w:t>4. TECHNOLOGIES USED</w:t>
      </w:r>
    </w:p>
    <w:p w14:paraId="3265181F" w14:textId="77777777" w:rsidR="00E453BA" w:rsidRDefault="00B37A63" w:rsidP="00B37A63">
      <w:pPr>
        <w:jc w:val="both"/>
        <w:rPr>
          <w:rFonts w:ascii="Times New Roman" w:hAnsi="Times New Roman" w:cs="Times New Roman"/>
          <w:b/>
          <w:bCs/>
          <w:sz w:val="28"/>
          <w:szCs w:val="28"/>
        </w:rPr>
      </w:pPr>
      <w:r w:rsidRPr="00EB7446">
        <w:rPr>
          <w:rFonts w:ascii="Times New Roman" w:hAnsi="Times New Roman" w:cs="Times New Roman"/>
          <w:b/>
          <w:bCs/>
          <w:sz w:val="28"/>
          <w:szCs w:val="28"/>
        </w:rPr>
        <w:t>HTML, CSS</w:t>
      </w:r>
    </w:p>
    <w:p w14:paraId="2278137C" w14:textId="77777777" w:rsidR="00E453BA" w:rsidRDefault="00B37A63" w:rsidP="00B37A63">
      <w:pPr>
        <w:jc w:val="both"/>
        <w:rPr>
          <w:rFonts w:ascii="Times New Roman" w:hAnsi="Times New Roman" w:cs="Times New Roman"/>
          <w:sz w:val="24"/>
          <w:szCs w:val="24"/>
        </w:rPr>
      </w:pPr>
      <w:r w:rsidRPr="00B37A63">
        <w:rPr>
          <w:rFonts w:ascii="Times New Roman" w:hAnsi="Times New Roman" w:cs="Times New Roman"/>
          <w:sz w:val="24"/>
          <w:szCs w:val="24"/>
        </w:rPr>
        <w:t>HTML stands for Hyper Text Markup Language. It is used to design web pages using a markup language. HTML is the combination of Hypertext and Markup language. Hypertext defines the link between web pages. A markup language is used to define the text document within the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w:t>
      </w:r>
    </w:p>
    <w:p w14:paraId="0186CACC" w14:textId="77777777" w:rsidR="00E453BA" w:rsidRDefault="00B37A63" w:rsidP="00B37A63">
      <w:pPr>
        <w:jc w:val="both"/>
        <w:rPr>
          <w:rFonts w:ascii="Times New Roman" w:hAnsi="Times New Roman" w:cs="Times New Roman"/>
          <w:sz w:val="24"/>
          <w:szCs w:val="24"/>
        </w:rPr>
      </w:pPr>
      <w:r w:rsidRPr="00B37A63">
        <w:rPr>
          <w:rFonts w:ascii="Times New Roman" w:hAnsi="Times New Roman" w:cs="Times New Roman"/>
          <w:sz w:val="24"/>
          <w:szCs w:val="24"/>
        </w:rPr>
        <w:t>HTML is a markup language used by the browser to manipulate text, images, and other content, in order to display it in the required format. HTML was created by Tim Berners-Lee in 1991. The first-ever version of HTML was HTML 1.0, but the first standard version was HTML 2.0, published in 1995.</w:t>
      </w:r>
    </w:p>
    <w:p w14:paraId="53E761F4" w14:textId="77777777" w:rsidR="00E453BA" w:rsidRDefault="00B37A63" w:rsidP="00B37A63">
      <w:pPr>
        <w:jc w:val="both"/>
        <w:rPr>
          <w:rFonts w:ascii="Times New Roman" w:hAnsi="Times New Roman" w:cs="Times New Roman"/>
          <w:b/>
          <w:bCs/>
          <w:sz w:val="24"/>
          <w:szCs w:val="24"/>
        </w:rPr>
      </w:pPr>
      <w:r w:rsidRPr="00B37A63">
        <w:rPr>
          <w:rFonts w:ascii="Times New Roman" w:hAnsi="Times New Roman" w:cs="Times New Roman"/>
          <w:noProof/>
          <w:sz w:val="24"/>
          <w:szCs w:val="24"/>
        </w:rPr>
        <w:drawing>
          <wp:inline distT="0" distB="0" distL="0" distR="0" wp14:anchorId="2D5E987A" wp14:editId="607EDB17">
            <wp:extent cx="5731510" cy="1701800"/>
            <wp:effectExtent l="0" t="0" r="2540" b="0"/>
            <wp:docPr id="1" name="Picture 1" descr="HTML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ML History"/>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701800"/>
                    </a:xfrm>
                    <a:prstGeom prst="rect">
                      <a:avLst/>
                    </a:prstGeom>
                    <a:noFill/>
                    <a:ln>
                      <a:noFill/>
                    </a:ln>
                  </pic:spPr>
                </pic:pic>
              </a:graphicData>
            </a:graphic>
          </wp:inline>
        </w:drawing>
      </w:r>
    </w:p>
    <w:p w14:paraId="67F24EF8" w14:textId="77777777" w:rsidR="00E453BA" w:rsidRDefault="00B37A63" w:rsidP="00B37A63">
      <w:pPr>
        <w:jc w:val="both"/>
        <w:rPr>
          <w:rFonts w:ascii="Times New Roman" w:hAnsi="Times New Roman" w:cs="Times New Roman"/>
          <w:color w:val="273239"/>
          <w:spacing w:val="2"/>
          <w:sz w:val="24"/>
          <w:szCs w:val="24"/>
          <w:shd w:val="clear" w:color="auto" w:fill="FFFFFF"/>
        </w:rPr>
      </w:pPr>
      <w:r w:rsidRPr="00B37A63">
        <w:rPr>
          <w:rStyle w:val="Strong"/>
          <w:rFonts w:ascii="Times New Roman" w:hAnsi="Times New Roman" w:cs="Times New Roman"/>
          <w:color w:val="273239"/>
          <w:spacing w:val="2"/>
          <w:sz w:val="24"/>
          <w:szCs w:val="24"/>
          <w:bdr w:val="none" w:sz="0" w:space="0" w:color="auto" w:frame="1"/>
          <w:shd w:val="clear" w:color="auto" w:fill="FFFFFF"/>
        </w:rPr>
        <w:t>Elements and Tags:</w:t>
      </w:r>
      <w:r w:rsidRPr="00B37A63">
        <w:rPr>
          <w:rFonts w:ascii="Times New Roman" w:hAnsi="Times New Roman" w:cs="Times New Roman"/>
          <w:color w:val="273239"/>
          <w:spacing w:val="2"/>
          <w:sz w:val="24"/>
          <w:szCs w:val="24"/>
          <w:shd w:val="clear" w:color="auto" w:fill="FFFFFF"/>
        </w:rPr>
        <w:t> HTML uses predefined tags and elements which tell the browser how to properly display the content. Remember to include closing tags. If omitted, the browser applies the effect of the opening tag until the end of the page.</w:t>
      </w:r>
    </w:p>
    <w:p w14:paraId="5AB2A120" w14:textId="6EA5C137" w:rsidR="00B37A63" w:rsidRPr="00B37A63" w:rsidRDefault="00B37A63" w:rsidP="00B37A63">
      <w:pPr>
        <w:jc w:val="both"/>
        <w:rPr>
          <w:rFonts w:ascii="Times New Roman" w:hAnsi="Times New Roman" w:cs="Times New Roman"/>
          <w:color w:val="273239"/>
          <w:spacing w:val="2"/>
          <w:sz w:val="24"/>
          <w:szCs w:val="24"/>
          <w:shd w:val="clear" w:color="auto" w:fill="FFFFFF"/>
        </w:rPr>
      </w:pPr>
      <w:r w:rsidRPr="00B37A63">
        <w:rPr>
          <w:rStyle w:val="Strong"/>
          <w:rFonts w:ascii="Times New Roman" w:hAnsi="Times New Roman" w:cs="Times New Roman"/>
          <w:color w:val="273239"/>
          <w:spacing w:val="2"/>
          <w:sz w:val="24"/>
          <w:szCs w:val="24"/>
          <w:bdr w:val="none" w:sz="0" w:space="0" w:color="auto" w:frame="1"/>
          <w:shd w:val="clear" w:color="auto" w:fill="FFFFFF"/>
        </w:rPr>
        <w:t>HTML page structure: </w:t>
      </w:r>
      <w:r w:rsidRPr="00B37A63">
        <w:rPr>
          <w:rFonts w:ascii="Times New Roman" w:hAnsi="Times New Roman" w:cs="Times New Roman"/>
          <w:color w:val="273239"/>
          <w:spacing w:val="2"/>
          <w:sz w:val="24"/>
          <w:szCs w:val="24"/>
          <w:shd w:val="clear" w:color="auto" w:fill="FFFFFF"/>
        </w:rPr>
        <w:t>The basic structure of an HTML page is laid out below. It contains the essential building-block elements (i.e., doctype declaration, HTML, head, title, and body elements) upon which all web pages are created.</w:t>
      </w:r>
    </w:p>
    <w:p w14:paraId="1CAB6B9A" w14:textId="77777777" w:rsidR="00E453BA" w:rsidRDefault="00B37A63" w:rsidP="00B37A63">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b/>
          <w:bCs/>
          <w:color w:val="273239"/>
          <w:spacing w:val="2"/>
          <w:sz w:val="24"/>
          <w:szCs w:val="24"/>
          <w:u w:val="single"/>
          <w:lang w:eastAsia="en-IN"/>
        </w:rPr>
        <w:t>&lt;html&gt;</w:t>
      </w:r>
      <w:r w:rsidRPr="00B37A63">
        <w:rPr>
          <w:rFonts w:ascii="Times New Roman" w:eastAsia="Times New Roman" w:hAnsi="Times New Roman" w:cs="Times New Roman"/>
          <w:b/>
          <w:bCs/>
          <w:color w:val="273239"/>
          <w:spacing w:val="2"/>
          <w:sz w:val="24"/>
          <w:szCs w:val="24"/>
          <w:bdr w:val="none" w:sz="0" w:space="0" w:color="auto" w:frame="1"/>
          <w:lang w:eastAsia="en-IN"/>
        </w:rPr>
        <w:t>:</w:t>
      </w:r>
      <w:r w:rsidRPr="00B37A63">
        <w:rPr>
          <w:rFonts w:ascii="Times New Roman" w:eastAsia="Times New Roman" w:hAnsi="Times New Roman" w:cs="Times New Roman"/>
          <w:color w:val="273239"/>
          <w:spacing w:val="2"/>
          <w:sz w:val="24"/>
          <w:szCs w:val="24"/>
          <w:lang w:eastAsia="en-IN"/>
        </w:rPr>
        <w:t> This is called the HTML root element. All other elements are contained within it.</w:t>
      </w:r>
    </w:p>
    <w:p w14:paraId="2CD787ED" w14:textId="77777777" w:rsidR="00E453BA" w:rsidRDefault="00B37A63" w:rsidP="00B37A63">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b/>
          <w:bCs/>
          <w:color w:val="273239"/>
          <w:spacing w:val="2"/>
          <w:sz w:val="24"/>
          <w:szCs w:val="24"/>
          <w:u w:val="single"/>
          <w:lang w:eastAsia="en-IN"/>
        </w:rPr>
        <w:t>&lt;head&gt;</w:t>
      </w:r>
      <w:r w:rsidRPr="00B37A63">
        <w:rPr>
          <w:rFonts w:ascii="Times New Roman" w:eastAsia="Times New Roman" w:hAnsi="Times New Roman" w:cs="Times New Roman"/>
          <w:b/>
          <w:bCs/>
          <w:color w:val="273239"/>
          <w:spacing w:val="2"/>
          <w:sz w:val="24"/>
          <w:szCs w:val="24"/>
          <w:bdr w:val="none" w:sz="0" w:space="0" w:color="auto" w:frame="1"/>
          <w:lang w:eastAsia="en-IN"/>
        </w:rPr>
        <w:t>:</w:t>
      </w:r>
      <w:r w:rsidRPr="00B37A63">
        <w:rPr>
          <w:rFonts w:ascii="Times New Roman" w:eastAsia="Times New Roman" w:hAnsi="Times New Roman" w:cs="Times New Roman"/>
          <w:color w:val="273239"/>
          <w:spacing w:val="2"/>
          <w:sz w:val="24"/>
          <w:szCs w:val="24"/>
          <w:lang w:eastAsia="en-IN"/>
        </w:rPr>
        <w:t xml:space="preserve"> The head tag contains the “behind the scenes” elements for a webpage. </w:t>
      </w:r>
    </w:p>
    <w:p w14:paraId="31C8C6A9" w14:textId="77777777" w:rsidR="00E453BA" w:rsidRDefault="00B37A63" w:rsidP="00B37A63">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lang w:eastAsia="en-IN"/>
        </w:rPr>
        <w:t>Elements within the head aren’t visible on the front-end of a webpage. HTML elements used inside the &lt;head&gt; element include: </w:t>
      </w:r>
    </w:p>
    <w:p w14:paraId="2B9673F0" w14:textId="77777777" w:rsidR="00E453BA" w:rsidRDefault="00B37A63" w:rsidP="00B37A63">
      <w:pPr>
        <w:numPr>
          <w:ilvl w:val="0"/>
          <w:numId w:val="3"/>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u w:val="single"/>
          <w:lang w:eastAsia="en-IN"/>
        </w:rPr>
        <w:t>&lt;style&gt;</w:t>
      </w:r>
      <w:r w:rsidRPr="00B37A63">
        <w:rPr>
          <w:rFonts w:ascii="Times New Roman" w:eastAsia="Times New Roman" w:hAnsi="Times New Roman" w:cs="Times New Roman"/>
          <w:color w:val="273239"/>
          <w:spacing w:val="2"/>
          <w:sz w:val="24"/>
          <w:szCs w:val="24"/>
          <w:lang w:eastAsia="en-IN"/>
        </w:rPr>
        <w:t>-This html tag allows us to insert styling into our webpages and make them appealing to look at with the help of CSS.</w:t>
      </w:r>
    </w:p>
    <w:p w14:paraId="52CEA21D" w14:textId="77777777" w:rsidR="00E453BA" w:rsidRDefault="00B37A63" w:rsidP="00B37A63">
      <w:pPr>
        <w:numPr>
          <w:ilvl w:val="0"/>
          <w:numId w:val="3"/>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u w:val="single"/>
          <w:lang w:eastAsia="en-IN"/>
        </w:rPr>
        <w:t>&lt;title&gt;</w:t>
      </w:r>
      <w:r w:rsidRPr="00B37A63">
        <w:rPr>
          <w:rFonts w:ascii="Times New Roman" w:eastAsia="Times New Roman" w:hAnsi="Times New Roman" w:cs="Times New Roman"/>
          <w:color w:val="273239"/>
          <w:spacing w:val="2"/>
          <w:sz w:val="24"/>
          <w:szCs w:val="24"/>
          <w:lang w:eastAsia="en-IN"/>
        </w:rPr>
        <w:t>-The title is what is displayed on the top of your browser when you visit a website and contains title of the webpage that you are viewing.</w:t>
      </w:r>
    </w:p>
    <w:p w14:paraId="6CDFD914" w14:textId="77777777" w:rsidR="00E453BA" w:rsidRDefault="00B37A63" w:rsidP="00B37A63">
      <w:pPr>
        <w:numPr>
          <w:ilvl w:val="0"/>
          <w:numId w:val="3"/>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u w:val="single"/>
          <w:lang w:eastAsia="en-IN"/>
        </w:rPr>
        <w:t>&lt;base&gt;</w:t>
      </w:r>
      <w:r w:rsidRPr="00B37A63">
        <w:rPr>
          <w:rFonts w:ascii="Times New Roman" w:eastAsia="Times New Roman" w:hAnsi="Times New Roman" w:cs="Times New Roman"/>
          <w:color w:val="273239"/>
          <w:spacing w:val="2"/>
          <w:sz w:val="24"/>
          <w:szCs w:val="24"/>
          <w:lang w:eastAsia="en-IN"/>
        </w:rPr>
        <w:t>-It specifies the base URL for all relative URLs in a document.</w:t>
      </w:r>
    </w:p>
    <w:p w14:paraId="7631CC2A" w14:textId="77777777" w:rsidR="00E453BA" w:rsidRDefault="00B37A63" w:rsidP="00B37A63">
      <w:pPr>
        <w:numPr>
          <w:ilvl w:val="0"/>
          <w:numId w:val="3"/>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u w:val="single"/>
          <w:lang w:eastAsia="en-IN"/>
        </w:rPr>
        <w:t>&lt;</w:t>
      </w:r>
      <w:proofErr w:type="spellStart"/>
      <w:r w:rsidRPr="00B37A63">
        <w:rPr>
          <w:rFonts w:ascii="Times New Roman" w:eastAsia="Times New Roman" w:hAnsi="Times New Roman" w:cs="Times New Roman"/>
          <w:color w:val="273239"/>
          <w:spacing w:val="2"/>
          <w:sz w:val="24"/>
          <w:szCs w:val="24"/>
          <w:u w:val="single"/>
          <w:lang w:eastAsia="en-IN"/>
        </w:rPr>
        <w:t>noscript</w:t>
      </w:r>
      <w:proofErr w:type="spellEnd"/>
      <w:r w:rsidRPr="00B37A63">
        <w:rPr>
          <w:rFonts w:ascii="Times New Roman" w:eastAsia="Times New Roman" w:hAnsi="Times New Roman" w:cs="Times New Roman"/>
          <w:color w:val="273239"/>
          <w:spacing w:val="2"/>
          <w:sz w:val="24"/>
          <w:szCs w:val="24"/>
          <w:u w:val="single"/>
          <w:lang w:eastAsia="en-IN"/>
        </w:rPr>
        <w:t>&gt;</w:t>
      </w:r>
      <w:r w:rsidRPr="00B37A63">
        <w:rPr>
          <w:rFonts w:ascii="Times New Roman" w:eastAsia="Times New Roman" w:hAnsi="Times New Roman" w:cs="Times New Roman"/>
          <w:color w:val="273239"/>
          <w:spacing w:val="2"/>
          <w:sz w:val="24"/>
          <w:szCs w:val="24"/>
          <w:lang w:eastAsia="en-IN"/>
        </w:rPr>
        <w:t>– Defines a section of HTML that is inserted when the scripting has been turned off in the user’s browser.</w:t>
      </w:r>
    </w:p>
    <w:p w14:paraId="123D1419" w14:textId="77777777" w:rsidR="00E453BA" w:rsidRDefault="00B37A63" w:rsidP="00B37A63">
      <w:pPr>
        <w:numPr>
          <w:ilvl w:val="0"/>
          <w:numId w:val="3"/>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u w:val="single"/>
          <w:lang w:eastAsia="en-IN"/>
        </w:rPr>
        <w:t>&lt;script&gt;</w:t>
      </w:r>
      <w:r w:rsidRPr="00B37A63">
        <w:rPr>
          <w:rFonts w:ascii="Times New Roman" w:eastAsia="Times New Roman" w:hAnsi="Times New Roman" w:cs="Times New Roman"/>
          <w:color w:val="273239"/>
          <w:spacing w:val="2"/>
          <w:sz w:val="24"/>
          <w:szCs w:val="24"/>
          <w:lang w:eastAsia="en-IN"/>
        </w:rPr>
        <w:t>-This tag is used to add functionality in the website with the help of JavaScript.</w:t>
      </w:r>
    </w:p>
    <w:p w14:paraId="38AEC761" w14:textId="77777777" w:rsidR="00E453BA" w:rsidRDefault="00B37A63" w:rsidP="00B37A63">
      <w:pPr>
        <w:numPr>
          <w:ilvl w:val="0"/>
          <w:numId w:val="3"/>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u w:val="single"/>
          <w:lang w:eastAsia="en-IN"/>
        </w:rPr>
        <w:t>&lt;meta&gt;</w:t>
      </w:r>
      <w:r w:rsidRPr="00B37A63">
        <w:rPr>
          <w:rFonts w:ascii="Times New Roman" w:eastAsia="Times New Roman" w:hAnsi="Times New Roman" w:cs="Times New Roman"/>
          <w:color w:val="273239"/>
          <w:spacing w:val="2"/>
          <w:sz w:val="24"/>
          <w:szCs w:val="24"/>
          <w:lang w:eastAsia="en-IN"/>
        </w:rPr>
        <w:t xml:space="preserve">-This tag encloses the meta data of the website that must be loaded every time the website is visited. For e.g.: - the metadata charset allows you to use the </w:t>
      </w:r>
      <w:r w:rsidRPr="00B37A63">
        <w:rPr>
          <w:rFonts w:ascii="Times New Roman" w:eastAsia="Times New Roman" w:hAnsi="Times New Roman" w:cs="Times New Roman"/>
          <w:color w:val="273239"/>
          <w:spacing w:val="2"/>
          <w:sz w:val="24"/>
          <w:szCs w:val="24"/>
          <w:lang w:eastAsia="en-IN"/>
        </w:rPr>
        <w:lastRenderedPageBreak/>
        <w:t>standard UTF-8 encoding in your website. This in turn allows the users to view your webpage in the language of their choice. It is a self-closing tag.</w:t>
      </w:r>
    </w:p>
    <w:p w14:paraId="050B6746" w14:textId="77777777" w:rsidR="00E453BA" w:rsidRDefault="00B37A63" w:rsidP="00B37A63">
      <w:pPr>
        <w:numPr>
          <w:ilvl w:val="0"/>
          <w:numId w:val="3"/>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u w:val="single"/>
          <w:lang w:eastAsia="en-IN"/>
        </w:rPr>
        <w:t>&lt;link&gt;</w:t>
      </w:r>
      <w:r w:rsidRPr="00B37A63">
        <w:rPr>
          <w:rFonts w:ascii="Times New Roman" w:eastAsia="Times New Roman" w:hAnsi="Times New Roman" w:cs="Times New Roman"/>
          <w:color w:val="273239"/>
          <w:spacing w:val="2"/>
          <w:sz w:val="24"/>
          <w:szCs w:val="24"/>
          <w:lang w:eastAsia="en-IN"/>
        </w:rPr>
        <w:t>– The ‘link’ tag is used to tie together HTML, CSS and JavaScript. It is self-closing.</w:t>
      </w:r>
    </w:p>
    <w:p w14:paraId="1CADF3B2" w14:textId="24239B59" w:rsidR="00B37A63" w:rsidRPr="00B37A63" w:rsidRDefault="00B37A63" w:rsidP="00B37A63">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b/>
          <w:bCs/>
          <w:color w:val="273239"/>
          <w:spacing w:val="2"/>
          <w:sz w:val="24"/>
          <w:szCs w:val="24"/>
          <w:u w:val="single"/>
          <w:lang w:eastAsia="en-IN"/>
        </w:rPr>
        <w:t>&lt;body&gt;</w:t>
      </w:r>
      <w:r w:rsidRPr="00B37A63">
        <w:rPr>
          <w:rFonts w:ascii="Times New Roman" w:eastAsia="Times New Roman" w:hAnsi="Times New Roman" w:cs="Times New Roman"/>
          <w:b/>
          <w:bCs/>
          <w:color w:val="273239"/>
          <w:spacing w:val="2"/>
          <w:sz w:val="24"/>
          <w:szCs w:val="24"/>
          <w:bdr w:val="none" w:sz="0" w:space="0" w:color="auto" w:frame="1"/>
          <w:lang w:eastAsia="en-IN"/>
        </w:rPr>
        <w:t>:</w:t>
      </w:r>
      <w:r w:rsidRPr="00B37A63">
        <w:rPr>
          <w:rFonts w:ascii="Times New Roman" w:eastAsia="Times New Roman" w:hAnsi="Times New Roman" w:cs="Times New Roman"/>
          <w:color w:val="273239"/>
          <w:spacing w:val="2"/>
          <w:sz w:val="24"/>
          <w:szCs w:val="24"/>
          <w:lang w:eastAsia="en-IN"/>
        </w:rPr>
        <w:t> The body tag is used to enclose all the visible content of a webpage. In other words, the body content is what the browser will show on the front-end.</w:t>
      </w:r>
    </w:p>
    <w:p w14:paraId="1CD4EF4D" w14:textId="77777777" w:rsidR="00E453BA" w:rsidRDefault="00B37A63" w:rsidP="00B37A63">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lang w:eastAsia="en-IN"/>
        </w:rPr>
        <w:t>An HTML document can be created using any text editor. Save the text file using </w:t>
      </w:r>
      <w:r w:rsidRPr="00B37A63">
        <w:rPr>
          <w:rFonts w:ascii="Times New Roman" w:eastAsia="Times New Roman" w:hAnsi="Times New Roman" w:cs="Times New Roman"/>
          <w:b/>
          <w:bCs/>
          <w:color w:val="273239"/>
          <w:spacing w:val="2"/>
          <w:sz w:val="24"/>
          <w:szCs w:val="24"/>
          <w:bdr w:val="none" w:sz="0" w:space="0" w:color="auto" w:frame="1"/>
          <w:lang w:eastAsia="en-IN"/>
        </w:rPr>
        <w:t>.html</w:t>
      </w:r>
      <w:r w:rsidRPr="00B37A63">
        <w:rPr>
          <w:rFonts w:ascii="Times New Roman" w:eastAsia="Times New Roman" w:hAnsi="Times New Roman" w:cs="Times New Roman"/>
          <w:color w:val="273239"/>
          <w:spacing w:val="2"/>
          <w:sz w:val="24"/>
          <w:szCs w:val="24"/>
          <w:lang w:eastAsia="en-IN"/>
        </w:rPr>
        <w:t> or </w:t>
      </w:r>
      <w:r w:rsidRPr="00B37A63">
        <w:rPr>
          <w:rFonts w:ascii="Times New Roman" w:eastAsia="Times New Roman" w:hAnsi="Times New Roman" w:cs="Times New Roman"/>
          <w:b/>
          <w:bCs/>
          <w:color w:val="273239"/>
          <w:spacing w:val="2"/>
          <w:sz w:val="24"/>
          <w:szCs w:val="24"/>
          <w:bdr w:val="none" w:sz="0" w:space="0" w:color="auto" w:frame="1"/>
          <w:lang w:eastAsia="en-IN"/>
        </w:rPr>
        <w:t>.</w:t>
      </w:r>
      <w:proofErr w:type="spellStart"/>
      <w:r w:rsidRPr="00B37A63">
        <w:rPr>
          <w:rFonts w:ascii="Times New Roman" w:eastAsia="Times New Roman" w:hAnsi="Times New Roman" w:cs="Times New Roman"/>
          <w:b/>
          <w:bCs/>
          <w:color w:val="273239"/>
          <w:spacing w:val="2"/>
          <w:sz w:val="24"/>
          <w:szCs w:val="24"/>
          <w:bdr w:val="none" w:sz="0" w:space="0" w:color="auto" w:frame="1"/>
          <w:lang w:eastAsia="en-IN"/>
        </w:rPr>
        <w:t>htm</w:t>
      </w:r>
      <w:proofErr w:type="spellEnd"/>
      <w:r w:rsidRPr="00B37A63">
        <w:rPr>
          <w:rFonts w:ascii="Times New Roman" w:eastAsia="Times New Roman" w:hAnsi="Times New Roman" w:cs="Times New Roman"/>
          <w:color w:val="273239"/>
          <w:spacing w:val="2"/>
          <w:sz w:val="24"/>
          <w:szCs w:val="24"/>
          <w:lang w:eastAsia="en-IN"/>
        </w:rPr>
        <w:t>. Once saved as an HTML document, the file can be opened as a webpage in the browser.</w:t>
      </w:r>
    </w:p>
    <w:p w14:paraId="7608AACB" w14:textId="218595EA" w:rsidR="00B37A63" w:rsidRPr="00EB7446" w:rsidRDefault="00B37A63" w:rsidP="00B37A63">
      <w:pPr>
        <w:shd w:val="clear" w:color="auto" w:fill="FFFFFF"/>
        <w:spacing w:after="0" w:line="240" w:lineRule="auto"/>
        <w:jc w:val="both"/>
        <w:textAlignment w:val="baseline"/>
        <w:rPr>
          <w:rFonts w:ascii="Times New Roman" w:eastAsia="Times New Roman" w:hAnsi="Times New Roman" w:cs="Times New Roman"/>
          <w:color w:val="273239"/>
          <w:spacing w:val="2"/>
          <w:sz w:val="28"/>
          <w:szCs w:val="28"/>
          <w:lang w:eastAsia="en-IN"/>
        </w:rPr>
      </w:pPr>
      <w:r w:rsidRPr="00EB7446">
        <w:rPr>
          <w:rFonts w:ascii="Times New Roman" w:eastAsia="Times New Roman" w:hAnsi="Times New Roman" w:cs="Times New Roman"/>
          <w:b/>
          <w:bCs/>
          <w:color w:val="273239"/>
          <w:spacing w:val="2"/>
          <w:sz w:val="28"/>
          <w:szCs w:val="28"/>
          <w:bdr w:val="none" w:sz="0" w:space="0" w:color="auto" w:frame="1"/>
          <w:lang w:eastAsia="en-IN"/>
        </w:rPr>
        <w:t>Features of HTML:</w:t>
      </w:r>
      <w:r w:rsidRPr="00EB7446">
        <w:rPr>
          <w:rFonts w:ascii="Times New Roman" w:eastAsia="Times New Roman" w:hAnsi="Times New Roman" w:cs="Times New Roman"/>
          <w:color w:val="273239"/>
          <w:spacing w:val="2"/>
          <w:sz w:val="28"/>
          <w:szCs w:val="28"/>
          <w:lang w:eastAsia="en-IN"/>
        </w:rPr>
        <w:t> </w:t>
      </w:r>
    </w:p>
    <w:p w14:paraId="458D27BB" w14:textId="77777777" w:rsidR="00B37A63" w:rsidRPr="00B37A63" w:rsidRDefault="00B37A63" w:rsidP="00B37A63">
      <w:pPr>
        <w:numPr>
          <w:ilvl w:val="0"/>
          <w:numId w:val="4"/>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lang w:eastAsia="en-IN"/>
        </w:rPr>
        <w:t>It is easy to learn and easy to use.</w:t>
      </w:r>
    </w:p>
    <w:p w14:paraId="5339FFAF" w14:textId="77777777" w:rsidR="00B37A63" w:rsidRPr="00B37A63" w:rsidRDefault="00B37A63" w:rsidP="00B37A63">
      <w:pPr>
        <w:numPr>
          <w:ilvl w:val="0"/>
          <w:numId w:val="4"/>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lang w:eastAsia="en-IN"/>
        </w:rPr>
        <w:t>It is platform-independent.</w:t>
      </w:r>
    </w:p>
    <w:p w14:paraId="7312B2BD" w14:textId="77777777" w:rsidR="00B37A63" w:rsidRPr="00B37A63" w:rsidRDefault="00B37A63" w:rsidP="00B37A63">
      <w:pPr>
        <w:numPr>
          <w:ilvl w:val="0"/>
          <w:numId w:val="4"/>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lang w:eastAsia="en-IN"/>
        </w:rPr>
        <w:t>Images, videos, and audio can be added to a web page.</w:t>
      </w:r>
    </w:p>
    <w:p w14:paraId="2F5FF885" w14:textId="77777777" w:rsidR="00B37A63" w:rsidRPr="00B37A63" w:rsidRDefault="00B37A63" w:rsidP="00B37A63">
      <w:pPr>
        <w:numPr>
          <w:ilvl w:val="0"/>
          <w:numId w:val="4"/>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lang w:eastAsia="en-IN"/>
        </w:rPr>
        <w:t>Hypertext can be added to the text.</w:t>
      </w:r>
    </w:p>
    <w:p w14:paraId="6EAFC74F" w14:textId="77777777" w:rsidR="00911010" w:rsidRDefault="00B37A63" w:rsidP="00B37A63">
      <w:pPr>
        <w:numPr>
          <w:ilvl w:val="0"/>
          <w:numId w:val="4"/>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lang w:eastAsia="en-IN"/>
        </w:rPr>
        <w:t>It is a markup language.</w:t>
      </w:r>
    </w:p>
    <w:p w14:paraId="624FE920" w14:textId="1348E617" w:rsidR="00EB7446" w:rsidRDefault="00EB7446" w:rsidP="00EB7446">
      <w:pPr>
        <w:shd w:val="clear" w:color="auto" w:fill="FFFFFF"/>
        <w:spacing w:after="0" w:line="240" w:lineRule="auto"/>
        <w:jc w:val="both"/>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b/>
          <w:bCs/>
          <w:color w:val="273239"/>
          <w:spacing w:val="2"/>
          <w:sz w:val="28"/>
          <w:szCs w:val="28"/>
          <w:bdr w:val="none" w:sz="0" w:space="0" w:color="auto" w:frame="1"/>
          <w:lang w:eastAsia="en-IN"/>
        </w:rPr>
        <w:t xml:space="preserve">Why </w:t>
      </w:r>
      <w:proofErr w:type="gramStart"/>
      <w:r>
        <w:rPr>
          <w:rFonts w:ascii="Times New Roman" w:eastAsia="Times New Roman" w:hAnsi="Times New Roman" w:cs="Times New Roman"/>
          <w:b/>
          <w:bCs/>
          <w:color w:val="273239"/>
          <w:spacing w:val="2"/>
          <w:sz w:val="28"/>
          <w:szCs w:val="28"/>
          <w:bdr w:val="none" w:sz="0" w:space="0" w:color="auto" w:frame="1"/>
          <w:lang w:eastAsia="en-IN"/>
        </w:rPr>
        <w:t>learn</w:t>
      </w:r>
      <w:proofErr w:type="gramEnd"/>
      <w:r>
        <w:rPr>
          <w:rFonts w:ascii="Times New Roman" w:eastAsia="Times New Roman" w:hAnsi="Times New Roman" w:cs="Times New Roman"/>
          <w:b/>
          <w:bCs/>
          <w:color w:val="273239"/>
          <w:spacing w:val="2"/>
          <w:sz w:val="28"/>
          <w:szCs w:val="28"/>
          <w:bdr w:val="none" w:sz="0" w:space="0" w:color="auto" w:frame="1"/>
          <w:lang w:eastAsia="en-IN"/>
        </w:rPr>
        <w:t xml:space="preserve"> HTML?</w:t>
      </w:r>
      <w:r>
        <w:rPr>
          <w:rFonts w:ascii="Times New Roman" w:eastAsia="Times New Roman" w:hAnsi="Times New Roman" w:cs="Times New Roman"/>
          <w:color w:val="273239"/>
          <w:spacing w:val="2"/>
          <w:sz w:val="28"/>
          <w:szCs w:val="28"/>
          <w:lang w:eastAsia="en-IN"/>
        </w:rPr>
        <w:t> </w:t>
      </w:r>
    </w:p>
    <w:p w14:paraId="2EAF48AB" w14:textId="77777777" w:rsidR="00EB7446" w:rsidRPr="00EB7446" w:rsidRDefault="00EB7446" w:rsidP="00EB7446">
      <w:pPr>
        <w:numPr>
          <w:ilvl w:val="0"/>
          <w:numId w:val="5"/>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It is a simple markup language. Its implementation is easy.</w:t>
      </w:r>
    </w:p>
    <w:p w14:paraId="15838C02" w14:textId="77777777" w:rsidR="00EB7446" w:rsidRPr="00EB7446" w:rsidRDefault="00EB7446" w:rsidP="00EB7446">
      <w:pPr>
        <w:numPr>
          <w:ilvl w:val="0"/>
          <w:numId w:val="5"/>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It is used to create a website.</w:t>
      </w:r>
    </w:p>
    <w:p w14:paraId="729EF1EE" w14:textId="77777777" w:rsidR="00EB7446" w:rsidRPr="00EB7446" w:rsidRDefault="00EB7446" w:rsidP="00EB7446">
      <w:pPr>
        <w:numPr>
          <w:ilvl w:val="0"/>
          <w:numId w:val="5"/>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Helps in developing fundamentals about web programming.</w:t>
      </w:r>
    </w:p>
    <w:p w14:paraId="49FB8BD6" w14:textId="77777777" w:rsidR="00911010" w:rsidRDefault="00EB7446" w:rsidP="00EB7446">
      <w:pPr>
        <w:numPr>
          <w:ilvl w:val="0"/>
          <w:numId w:val="5"/>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8"/>
          <w:szCs w:val="28"/>
          <w:lang w:eastAsia="en-IN"/>
        </w:rPr>
      </w:pPr>
      <w:r w:rsidRPr="00EB7446">
        <w:rPr>
          <w:rFonts w:ascii="Times New Roman" w:eastAsia="Times New Roman" w:hAnsi="Times New Roman" w:cs="Times New Roman"/>
          <w:color w:val="273239"/>
          <w:spacing w:val="2"/>
          <w:sz w:val="24"/>
          <w:szCs w:val="24"/>
          <w:lang w:eastAsia="en-IN"/>
        </w:rPr>
        <w:t>Boost professional career</w:t>
      </w:r>
      <w:r>
        <w:rPr>
          <w:rFonts w:ascii="Times New Roman" w:eastAsia="Times New Roman" w:hAnsi="Times New Roman" w:cs="Times New Roman"/>
          <w:color w:val="273239"/>
          <w:spacing w:val="2"/>
          <w:sz w:val="28"/>
          <w:szCs w:val="28"/>
          <w:lang w:eastAsia="en-IN"/>
        </w:rPr>
        <w:t>.</w:t>
      </w:r>
    </w:p>
    <w:p w14:paraId="7EEF96CE" w14:textId="687E226D" w:rsidR="00B37A63" w:rsidRPr="00EB7446" w:rsidRDefault="00B37A63" w:rsidP="00B37A63">
      <w:pPr>
        <w:shd w:val="clear" w:color="auto" w:fill="FFFFFF"/>
        <w:spacing w:after="0" w:line="240" w:lineRule="auto"/>
        <w:jc w:val="both"/>
        <w:textAlignment w:val="baseline"/>
        <w:rPr>
          <w:rFonts w:ascii="Times New Roman" w:eastAsia="Times New Roman" w:hAnsi="Times New Roman" w:cs="Times New Roman"/>
          <w:color w:val="273239"/>
          <w:spacing w:val="2"/>
          <w:sz w:val="28"/>
          <w:szCs w:val="28"/>
          <w:lang w:eastAsia="en-IN"/>
        </w:rPr>
      </w:pPr>
      <w:r w:rsidRPr="00EB7446">
        <w:rPr>
          <w:rFonts w:ascii="Times New Roman" w:eastAsia="Times New Roman" w:hAnsi="Times New Roman" w:cs="Times New Roman"/>
          <w:b/>
          <w:bCs/>
          <w:color w:val="273239"/>
          <w:spacing w:val="2"/>
          <w:sz w:val="28"/>
          <w:szCs w:val="28"/>
          <w:bdr w:val="none" w:sz="0" w:space="0" w:color="auto" w:frame="1"/>
          <w:lang w:eastAsia="en-IN"/>
        </w:rPr>
        <w:t>Advantages:</w:t>
      </w:r>
      <w:r w:rsidRPr="00EB7446">
        <w:rPr>
          <w:rFonts w:ascii="Times New Roman" w:eastAsia="Times New Roman" w:hAnsi="Times New Roman" w:cs="Times New Roman"/>
          <w:color w:val="273239"/>
          <w:spacing w:val="2"/>
          <w:sz w:val="28"/>
          <w:szCs w:val="28"/>
          <w:lang w:eastAsia="en-IN"/>
        </w:rPr>
        <w:t> </w:t>
      </w:r>
    </w:p>
    <w:p w14:paraId="48796A9A" w14:textId="77777777" w:rsidR="00B37A63" w:rsidRPr="00B37A63" w:rsidRDefault="00B37A63" w:rsidP="00B37A63">
      <w:pPr>
        <w:numPr>
          <w:ilvl w:val="0"/>
          <w:numId w:val="6"/>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lang w:eastAsia="en-IN"/>
        </w:rPr>
        <w:t>HTML is used to build websites.</w:t>
      </w:r>
    </w:p>
    <w:p w14:paraId="74FB62E5" w14:textId="77777777" w:rsidR="00B37A63" w:rsidRPr="00B37A63" w:rsidRDefault="00B37A63" w:rsidP="00B37A63">
      <w:pPr>
        <w:numPr>
          <w:ilvl w:val="0"/>
          <w:numId w:val="6"/>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B37A63">
        <w:rPr>
          <w:rFonts w:ascii="Times New Roman" w:eastAsia="Times New Roman" w:hAnsi="Times New Roman" w:cs="Times New Roman"/>
          <w:color w:val="273239"/>
          <w:spacing w:val="2"/>
          <w:sz w:val="24"/>
          <w:szCs w:val="24"/>
          <w:lang w:eastAsia="en-IN"/>
        </w:rPr>
        <w:t>It is supported by all browsers.</w:t>
      </w:r>
    </w:p>
    <w:p w14:paraId="24286251" w14:textId="77777777" w:rsidR="00911010" w:rsidRDefault="00B37A63" w:rsidP="00B37A63">
      <w:pPr>
        <w:numPr>
          <w:ilvl w:val="0"/>
          <w:numId w:val="6"/>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It can be integrated with other languages like CSS, JavaScript, etc.</w:t>
      </w:r>
    </w:p>
    <w:p w14:paraId="7210AAF8" w14:textId="52305B38" w:rsidR="00EB7446" w:rsidRPr="00EB7446" w:rsidRDefault="00EB7446" w:rsidP="00EB7446">
      <w:pPr>
        <w:shd w:val="clear" w:color="auto" w:fill="FFFFFF"/>
        <w:spacing w:after="0" w:line="240" w:lineRule="auto"/>
        <w:jc w:val="both"/>
        <w:textAlignment w:val="baseline"/>
        <w:rPr>
          <w:rFonts w:ascii="Times New Roman" w:eastAsia="Times New Roman" w:hAnsi="Times New Roman" w:cs="Times New Roman"/>
          <w:color w:val="273239"/>
          <w:spacing w:val="2"/>
          <w:sz w:val="28"/>
          <w:szCs w:val="28"/>
          <w:lang w:eastAsia="en-IN"/>
        </w:rPr>
      </w:pPr>
      <w:r w:rsidRPr="00EB7446">
        <w:rPr>
          <w:rFonts w:ascii="Times New Roman" w:eastAsia="Times New Roman" w:hAnsi="Times New Roman" w:cs="Times New Roman"/>
          <w:b/>
          <w:bCs/>
          <w:color w:val="273239"/>
          <w:spacing w:val="2"/>
          <w:sz w:val="28"/>
          <w:szCs w:val="28"/>
          <w:bdr w:val="none" w:sz="0" w:space="0" w:color="auto" w:frame="1"/>
          <w:lang w:eastAsia="en-IN"/>
        </w:rPr>
        <w:t>Disadvantages:</w:t>
      </w:r>
      <w:r w:rsidRPr="00EB7446">
        <w:rPr>
          <w:rFonts w:ascii="Times New Roman" w:eastAsia="Times New Roman" w:hAnsi="Times New Roman" w:cs="Times New Roman"/>
          <w:color w:val="273239"/>
          <w:spacing w:val="2"/>
          <w:sz w:val="28"/>
          <w:szCs w:val="28"/>
          <w:lang w:eastAsia="en-IN"/>
        </w:rPr>
        <w:t> </w:t>
      </w:r>
    </w:p>
    <w:p w14:paraId="047BDB11" w14:textId="77777777" w:rsidR="00EB7446" w:rsidRPr="00EB7446" w:rsidRDefault="00EB7446" w:rsidP="00EB7446">
      <w:pPr>
        <w:numPr>
          <w:ilvl w:val="0"/>
          <w:numId w:val="7"/>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HTML can only create static web pages. For dynamic web pages, other languages have to be used.</w:t>
      </w:r>
    </w:p>
    <w:p w14:paraId="1E8FCF1A" w14:textId="77777777" w:rsidR="00EB7446" w:rsidRPr="00EB7446" w:rsidRDefault="00EB7446" w:rsidP="00EB7446">
      <w:pPr>
        <w:numPr>
          <w:ilvl w:val="0"/>
          <w:numId w:val="7"/>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A large amount of code has to be written to create a simple web page.</w:t>
      </w:r>
    </w:p>
    <w:p w14:paraId="75167EF1" w14:textId="77777777" w:rsidR="00911010" w:rsidRDefault="00EB7446" w:rsidP="00EB7446">
      <w:pPr>
        <w:numPr>
          <w:ilvl w:val="0"/>
          <w:numId w:val="7"/>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The security feature is not good.</w:t>
      </w:r>
    </w:p>
    <w:p w14:paraId="7B611C51" w14:textId="3C507147" w:rsidR="00EB7446" w:rsidRDefault="00EB7446">
      <w:pPr>
        <w:rPr>
          <w:rFonts w:ascii="Times New Roman" w:hAnsi="Times New Roman" w:cs="Times New Roman"/>
          <w:b/>
          <w:bCs/>
          <w:sz w:val="24"/>
          <w:szCs w:val="24"/>
        </w:rPr>
      </w:pPr>
      <w:r>
        <w:rPr>
          <w:rFonts w:ascii="Times New Roman" w:hAnsi="Times New Roman" w:cs="Times New Roman"/>
          <w:b/>
          <w:bCs/>
          <w:sz w:val="24"/>
          <w:szCs w:val="24"/>
        </w:rPr>
        <w:br w:type="page"/>
      </w:r>
    </w:p>
    <w:p w14:paraId="38340F5E" w14:textId="77777777" w:rsidR="00EB7446" w:rsidRPr="00EB7446" w:rsidRDefault="00EB7446" w:rsidP="00EB7446">
      <w:pPr>
        <w:pStyle w:val="NormalWeb"/>
        <w:shd w:val="clear" w:color="auto" w:fill="FFFFFF"/>
        <w:spacing w:before="0" w:beforeAutospacing="0" w:after="0" w:afterAutospacing="0"/>
        <w:jc w:val="both"/>
        <w:textAlignment w:val="baseline"/>
        <w:rPr>
          <w:color w:val="273239"/>
          <w:spacing w:val="2"/>
        </w:rPr>
      </w:pPr>
      <w:r w:rsidRPr="00EB7446">
        <w:rPr>
          <w:rStyle w:val="Strong"/>
          <w:color w:val="273239"/>
          <w:spacing w:val="2"/>
          <w:bdr w:val="none" w:sz="0" w:space="0" w:color="auto" w:frame="1"/>
        </w:rPr>
        <w:lastRenderedPageBreak/>
        <w:t>C</w:t>
      </w:r>
      <w:r w:rsidRPr="00EB7446">
        <w:rPr>
          <w:color w:val="273239"/>
          <w:spacing w:val="2"/>
        </w:rPr>
        <w:t>ascading </w:t>
      </w:r>
      <w:r w:rsidRPr="00EB7446">
        <w:rPr>
          <w:rStyle w:val="Strong"/>
          <w:color w:val="273239"/>
          <w:spacing w:val="2"/>
          <w:bdr w:val="none" w:sz="0" w:space="0" w:color="auto" w:frame="1"/>
        </w:rPr>
        <w:t>S</w:t>
      </w:r>
      <w:r w:rsidRPr="00EB7446">
        <w:rPr>
          <w:color w:val="273239"/>
          <w:spacing w:val="2"/>
        </w:rPr>
        <w:t>tyle </w:t>
      </w:r>
      <w:r w:rsidRPr="00EB7446">
        <w:rPr>
          <w:rStyle w:val="Strong"/>
          <w:color w:val="273239"/>
          <w:spacing w:val="2"/>
          <w:bdr w:val="none" w:sz="0" w:space="0" w:color="auto" w:frame="1"/>
        </w:rPr>
        <w:t>S</w:t>
      </w:r>
      <w:r w:rsidRPr="00EB7446">
        <w:rPr>
          <w:color w:val="273239"/>
          <w:spacing w:val="2"/>
        </w:rPr>
        <w:t>heets, fondly referred to as </w:t>
      </w:r>
      <w:r w:rsidRPr="00EB7446">
        <w:rPr>
          <w:rStyle w:val="Strong"/>
          <w:color w:val="273239"/>
          <w:spacing w:val="2"/>
          <w:bdr w:val="none" w:sz="0" w:space="0" w:color="auto" w:frame="1"/>
        </w:rPr>
        <w:t>CSS</w:t>
      </w:r>
      <w:r w:rsidRPr="00EB7446">
        <w:rPr>
          <w:color w:val="273239"/>
          <w:spacing w:val="2"/>
        </w:rPr>
        <w:t xml:space="preserve">, is a simply designed language intended to simplify the process of making web pages presentable. CSS allows you to apply styles to web pages. More importantly, CSS enables you to do this independent of the HTML that makes up each web page. It describes how a webpage should look: it prescribes </w:t>
      </w:r>
      <w:proofErr w:type="spellStart"/>
      <w:r w:rsidRPr="00EB7446">
        <w:rPr>
          <w:color w:val="273239"/>
          <w:spacing w:val="2"/>
        </w:rPr>
        <w:t>colors</w:t>
      </w:r>
      <w:proofErr w:type="spellEnd"/>
      <w:r w:rsidRPr="00EB7446">
        <w:rPr>
          <w:color w:val="273239"/>
          <w:spacing w:val="2"/>
        </w:rPr>
        <w:t>, fonts, spacing, and much more. In short, you can make your website look however you want. CSS lets developers and designers define how it behaves, including how elements are positioned in the browser.</w:t>
      </w:r>
    </w:p>
    <w:p w14:paraId="403E5A4C" w14:textId="77777777" w:rsidR="00EB7446" w:rsidRPr="00EB7446" w:rsidRDefault="00EB7446" w:rsidP="00EB7446">
      <w:pPr>
        <w:pStyle w:val="NormalWeb"/>
        <w:shd w:val="clear" w:color="auto" w:fill="FFFFFF"/>
        <w:spacing w:before="0" w:beforeAutospacing="0" w:after="150" w:afterAutospacing="0"/>
        <w:jc w:val="both"/>
        <w:textAlignment w:val="baseline"/>
        <w:rPr>
          <w:color w:val="273239"/>
          <w:spacing w:val="2"/>
        </w:rPr>
      </w:pPr>
      <w:r w:rsidRPr="00EB7446">
        <w:rPr>
          <w:color w:val="273239"/>
          <w:spacing w:val="2"/>
        </w:rPr>
        <w:t xml:space="preserve">While html uses tags, </w:t>
      </w:r>
      <w:proofErr w:type="spellStart"/>
      <w:r w:rsidRPr="00EB7446">
        <w:rPr>
          <w:color w:val="273239"/>
          <w:spacing w:val="2"/>
        </w:rPr>
        <w:t>css</w:t>
      </w:r>
      <w:proofErr w:type="spellEnd"/>
      <w:r w:rsidRPr="00EB7446">
        <w:rPr>
          <w:color w:val="273239"/>
          <w:spacing w:val="2"/>
        </w:rPr>
        <w:t xml:space="preserve"> uses rulesets. CSS is easy to learn and understand, but it provides powerful control over the presentation of an HTML document.</w:t>
      </w:r>
    </w:p>
    <w:p w14:paraId="181F68CD" w14:textId="77777777" w:rsidR="00E453BA" w:rsidRDefault="00EB7446" w:rsidP="00EB7446">
      <w:pPr>
        <w:shd w:val="clear" w:color="auto" w:fill="FFFFFF"/>
        <w:spacing w:after="0" w:line="240" w:lineRule="auto"/>
        <w:textAlignment w:val="baseline"/>
        <w:rPr>
          <w:rFonts w:ascii="Times New Roman" w:eastAsia="Times New Roman" w:hAnsi="Times New Roman" w:cs="Times New Roman"/>
          <w:b/>
          <w:bCs/>
          <w:color w:val="273239"/>
          <w:spacing w:val="2"/>
          <w:sz w:val="24"/>
          <w:szCs w:val="24"/>
          <w:bdr w:val="none" w:sz="0" w:space="0" w:color="auto" w:frame="1"/>
          <w:lang w:eastAsia="en-IN"/>
        </w:rPr>
      </w:pPr>
      <w:r w:rsidRPr="00EB7446">
        <w:rPr>
          <w:rFonts w:ascii="Times New Roman" w:eastAsia="Times New Roman" w:hAnsi="Times New Roman" w:cs="Times New Roman"/>
          <w:b/>
          <w:bCs/>
          <w:color w:val="273239"/>
          <w:spacing w:val="2"/>
          <w:sz w:val="24"/>
          <w:szCs w:val="24"/>
          <w:bdr w:val="none" w:sz="0" w:space="0" w:color="auto" w:frame="1"/>
          <w:lang w:eastAsia="en-IN"/>
        </w:rPr>
        <w:t>Why CSS?</w:t>
      </w:r>
    </w:p>
    <w:p w14:paraId="2723E21A" w14:textId="77777777" w:rsidR="00E453BA" w:rsidRDefault="00EB7446" w:rsidP="00EB7446">
      <w:pPr>
        <w:numPr>
          <w:ilvl w:val="0"/>
          <w:numId w:val="8"/>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b/>
          <w:bCs/>
          <w:color w:val="273239"/>
          <w:spacing w:val="2"/>
          <w:sz w:val="24"/>
          <w:szCs w:val="24"/>
          <w:bdr w:val="none" w:sz="0" w:space="0" w:color="auto" w:frame="1"/>
          <w:lang w:eastAsia="en-IN"/>
        </w:rPr>
        <w:t>CSS saves time: </w:t>
      </w:r>
      <w:r w:rsidRPr="00EB7446">
        <w:rPr>
          <w:rFonts w:ascii="Times New Roman" w:eastAsia="Times New Roman" w:hAnsi="Times New Roman" w:cs="Times New Roman"/>
          <w:color w:val="273239"/>
          <w:spacing w:val="2"/>
          <w:sz w:val="24"/>
          <w:szCs w:val="24"/>
          <w:lang w:eastAsia="en-IN"/>
        </w:rPr>
        <w:t>You can write CSS once and reuse the same sheet in multiple HTML pages.</w:t>
      </w:r>
    </w:p>
    <w:p w14:paraId="41D8AAD9" w14:textId="77777777" w:rsidR="00E453BA" w:rsidRDefault="00EB7446" w:rsidP="00EB7446">
      <w:pPr>
        <w:numPr>
          <w:ilvl w:val="0"/>
          <w:numId w:val="8"/>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b/>
          <w:bCs/>
          <w:color w:val="273239"/>
          <w:spacing w:val="2"/>
          <w:sz w:val="24"/>
          <w:szCs w:val="24"/>
          <w:bdr w:val="none" w:sz="0" w:space="0" w:color="auto" w:frame="1"/>
          <w:lang w:eastAsia="en-IN"/>
        </w:rPr>
        <w:t>Easy Maintenance: </w:t>
      </w:r>
      <w:r w:rsidRPr="00EB7446">
        <w:rPr>
          <w:rFonts w:ascii="Times New Roman" w:eastAsia="Times New Roman" w:hAnsi="Times New Roman" w:cs="Times New Roman"/>
          <w:color w:val="273239"/>
          <w:spacing w:val="2"/>
          <w:sz w:val="24"/>
          <w:szCs w:val="24"/>
          <w:lang w:eastAsia="en-IN"/>
        </w:rPr>
        <w:t>To make a global change simply change the style, and all elements in all the webpages will be updated automatically.</w:t>
      </w:r>
    </w:p>
    <w:p w14:paraId="3706E335" w14:textId="77777777" w:rsidR="00E453BA" w:rsidRDefault="00EB7446" w:rsidP="00EB7446">
      <w:pPr>
        <w:numPr>
          <w:ilvl w:val="0"/>
          <w:numId w:val="8"/>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b/>
          <w:bCs/>
          <w:color w:val="273239"/>
          <w:spacing w:val="2"/>
          <w:sz w:val="24"/>
          <w:szCs w:val="24"/>
          <w:bdr w:val="none" w:sz="0" w:space="0" w:color="auto" w:frame="1"/>
          <w:lang w:eastAsia="en-IN"/>
        </w:rPr>
        <w:t>Search Engines: </w:t>
      </w:r>
      <w:r w:rsidRPr="00EB7446">
        <w:rPr>
          <w:rFonts w:ascii="Times New Roman" w:eastAsia="Times New Roman" w:hAnsi="Times New Roman" w:cs="Times New Roman"/>
          <w:color w:val="273239"/>
          <w:spacing w:val="2"/>
          <w:sz w:val="24"/>
          <w:szCs w:val="24"/>
          <w:lang w:eastAsia="en-IN"/>
        </w:rPr>
        <w:t>CSS is considered a clean coding technique, which means search engines won’t have to struggle to “read” its content.</w:t>
      </w:r>
    </w:p>
    <w:p w14:paraId="2C5DFFCF" w14:textId="77777777" w:rsidR="00E453BA" w:rsidRDefault="00EB7446" w:rsidP="00EB7446">
      <w:pPr>
        <w:numPr>
          <w:ilvl w:val="0"/>
          <w:numId w:val="8"/>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b/>
          <w:bCs/>
          <w:color w:val="273239"/>
          <w:spacing w:val="2"/>
          <w:sz w:val="24"/>
          <w:szCs w:val="24"/>
          <w:bdr w:val="none" w:sz="0" w:space="0" w:color="auto" w:frame="1"/>
          <w:lang w:eastAsia="en-IN"/>
        </w:rPr>
        <w:t>Superior styles to HTML: </w:t>
      </w:r>
      <w:r w:rsidRPr="00EB7446">
        <w:rPr>
          <w:rFonts w:ascii="Times New Roman" w:eastAsia="Times New Roman" w:hAnsi="Times New Roman" w:cs="Times New Roman"/>
          <w:color w:val="273239"/>
          <w:spacing w:val="2"/>
          <w:sz w:val="24"/>
          <w:szCs w:val="24"/>
          <w:lang w:eastAsia="en-IN"/>
        </w:rPr>
        <w:t xml:space="preserve">CSS </w:t>
      </w:r>
      <w:proofErr w:type="gramStart"/>
      <w:r w:rsidRPr="00EB7446">
        <w:rPr>
          <w:rFonts w:ascii="Times New Roman" w:eastAsia="Times New Roman" w:hAnsi="Times New Roman" w:cs="Times New Roman"/>
          <w:color w:val="273239"/>
          <w:spacing w:val="2"/>
          <w:sz w:val="24"/>
          <w:szCs w:val="24"/>
          <w:lang w:eastAsia="en-IN"/>
        </w:rPr>
        <w:t>has</w:t>
      </w:r>
      <w:proofErr w:type="gramEnd"/>
      <w:r w:rsidRPr="00EB7446">
        <w:rPr>
          <w:rFonts w:ascii="Times New Roman" w:eastAsia="Times New Roman" w:hAnsi="Times New Roman" w:cs="Times New Roman"/>
          <w:color w:val="273239"/>
          <w:spacing w:val="2"/>
          <w:sz w:val="24"/>
          <w:szCs w:val="24"/>
          <w:lang w:eastAsia="en-IN"/>
        </w:rPr>
        <w:t xml:space="preserve"> a much wider array of attributes than HTML, so you can give a far better look to your HTML page in comparison to HTML attributes.</w:t>
      </w:r>
    </w:p>
    <w:p w14:paraId="77C9DB14" w14:textId="77777777" w:rsidR="00E453BA" w:rsidRDefault="00EB7446" w:rsidP="00EB7446">
      <w:pPr>
        <w:numPr>
          <w:ilvl w:val="0"/>
          <w:numId w:val="8"/>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b/>
          <w:bCs/>
          <w:color w:val="273239"/>
          <w:spacing w:val="2"/>
          <w:sz w:val="24"/>
          <w:szCs w:val="24"/>
          <w:bdr w:val="none" w:sz="0" w:space="0" w:color="auto" w:frame="1"/>
          <w:lang w:eastAsia="en-IN"/>
        </w:rPr>
        <w:t>Offline Browsing: </w:t>
      </w:r>
      <w:r w:rsidRPr="00EB7446">
        <w:rPr>
          <w:rFonts w:ascii="Times New Roman" w:eastAsia="Times New Roman" w:hAnsi="Times New Roman" w:cs="Times New Roman"/>
          <w:color w:val="273239"/>
          <w:spacing w:val="2"/>
          <w:sz w:val="24"/>
          <w:szCs w:val="24"/>
          <w:lang w:eastAsia="en-IN"/>
        </w:rPr>
        <w:t>CSS can store web applications locally with the help of an offline cache. Using this we can view offline websites.</w:t>
      </w:r>
    </w:p>
    <w:p w14:paraId="497E5D22" w14:textId="77777777" w:rsidR="00E453BA" w:rsidRDefault="00EB7446" w:rsidP="00EB7446">
      <w:pPr>
        <w:jc w:val="both"/>
        <w:rPr>
          <w:rFonts w:ascii="Times New Roman" w:hAnsi="Times New Roman" w:cs="Times New Roman"/>
          <w:sz w:val="28"/>
          <w:szCs w:val="28"/>
        </w:rPr>
      </w:pPr>
      <w:r w:rsidRPr="00EB7446">
        <w:rPr>
          <w:rFonts w:ascii="Times New Roman" w:hAnsi="Times New Roman" w:cs="Times New Roman"/>
          <w:sz w:val="28"/>
          <w:szCs w:val="28"/>
        </w:rPr>
        <w:t>CSS versions release years:</w:t>
      </w:r>
    </w:p>
    <w:p w14:paraId="7C793790" w14:textId="77777777" w:rsidR="00E453BA" w:rsidRDefault="00EB7446" w:rsidP="00EB7446">
      <w:pPr>
        <w:jc w:val="both"/>
        <w:rPr>
          <w:rFonts w:ascii="Times New Roman" w:hAnsi="Times New Roman" w:cs="Times New Roman"/>
          <w:b/>
          <w:bCs/>
          <w:sz w:val="24"/>
          <w:szCs w:val="24"/>
        </w:rPr>
      </w:pPr>
      <w:r>
        <w:rPr>
          <w:noProof/>
        </w:rPr>
        <w:drawing>
          <wp:inline distT="0" distB="0" distL="0" distR="0" wp14:anchorId="0C50E4DD" wp14:editId="198218A6">
            <wp:extent cx="5731510" cy="2489835"/>
            <wp:effectExtent l="0" t="0" r="2540" b="5715"/>
            <wp:docPr id="3" name="Picture 3"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SS-Released-year"/>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489835"/>
                    </a:xfrm>
                    <a:prstGeom prst="rect">
                      <a:avLst/>
                    </a:prstGeom>
                    <a:noFill/>
                    <a:ln>
                      <a:noFill/>
                    </a:ln>
                  </pic:spPr>
                </pic:pic>
              </a:graphicData>
            </a:graphic>
          </wp:inline>
        </w:drawing>
      </w:r>
    </w:p>
    <w:p w14:paraId="26F20EE1" w14:textId="0FC7BBB8" w:rsidR="00EB7446" w:rsidRDefault="00EB7446">
      <w:pPr>
        <w:rPr>
          <w:rFonts w:ascii="Times New Roman" w:hAnsi="Times New Roman" w:cs="Times New Roman"/>
          <w:b/>
          <w:bCs/>
          <w:sz w:val="24"/>
          <w:szCs w:val="24"/>
        </w:rPr>
      </w:pPr>
      <w:r>
        <w:rPr>
          <w:rFonts w:ascii="Times New Roman" w:hAnsi="Times New Roman" w:cs="Times New Roman"/>
          <w:b/>
          <w:bCs/>
          <w:sz w:val="24"/>
          <w:szCs w:val="24"/>
        </w:rPr>
        <w:br w:type="page"/>
      </w:r>
    </w:p>
    <w:p w14:paraId="7BB4CD51" w14:textId="77777777" w:rsidR="00EB7446" w:rsidRDefault="00EB7446" w:rsidP="00EB7446">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b/>
          <w:bCs/>
          <w:color w:val="273239"/>
          <w:spacing w:val="2"/>
          <w:sz w:val="28"/>
          <w:szCs w:val="28"/>
          <w:bdr w:val="none" w:sz="0" w:space="0" w:color="auto" w:frame="1"/>
          <w:lang w:eastAsia="en-IN"/>
        </w:rPr>
        <w:lastRenderedPageBreak/>
        <w:t>CSS Syntax:</w:t>
      </w:r>
      <w:r>
        <w:rPr>
          <w:rFonts w:ascii="Times New Roman" w:eastAsia="Times New Roman" w:hAnsi="Times New Roman" w:cs="Times New Roman"/>
          <w:color w:val="273239"/>
          <w:spacing w:val="2"/>
          <w:sz w:val="28"/>
          <w:szCs w:val="28"/>
          <w:lang w:eastAsia="en-IN"/>
        </w:rPr>
        <w:br/>
      </w:r>
    </w:p>
    <w:p w14:paraId="5BCB5CFA" w14:textId="77777777" w:rsidR="00E453BA" w:rsidRDefault="00EB7446" w:rsidP="00EB7446">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CSS comprises style rules that are interpreted by the browser and then applied to the corresponding elements in your document.</w:t>
      </w:r>
      <w:r w:rsidRPr="00EB7446">
        <w:rPr>
          <w:rFonts w:ascii="Times New Roman" w:eastAsia="Times New Roman" w:hAnsi="Times New Roman" w:cs="Times New Roman"/>
          <w:color w:val="273239"/>
          <w:spacing w:val="2"/>
          <w:sz w:val="24"/>
          <w:szCs w:val="24"/>
          <w:lang w:eastAsia="en-IN"/>
        </w:rPr>
        <w:br/>
        <w:t>A style rule set consists of a selector and declaration block.</w:t>
      </w:r>
    </w:p>
    <w:p w14:paraId="4DD611B6" w14:textId="77777777" w:rsidR="00E453BA" w:rsidRDefault="00EB7446" w:rsidP="00EB7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b/>
          <w:bCs/>
          <w:color w:val="273239"/>
          <w:spacing w:val="2"/>
          <w:sz w:val="24"/>
          <w:szCs w:val="24"/>
          <w:bdr w:val="none" w:sz="0" w:space="0" w:color="auto" w:frame="1"/>
          <w:lang w:eastAsia="en-IN"/>
        </w:rPr>
        <w:t>Selector -- h1</w:t>
      </w:r>
    </w:p>
    <w:p w14:paraId="4A17BB52" w14:textId="23BABC49" w:rsidR="00EB7446" w:rsidRPr="00EB7446" w:rsidRDefault="00EB7446" w:rsidP="00EB7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b/>
          <w:bCs/>
          <w:color w:val="273239"/>
          <w:spacing w:val="2"/>
          <w:sz w:val="24"/>
          <w:szCs w:val="24"/>
          <w:bdr w:val="none" w:sz="0" w:space="0" w:color="auto" w:frame="1"/>
          <w:lang w:eastAsia="en-IN"/>
        </w:rPr>
        <w:t>Declaration -- {</w:t>
      </w:r>
      <w:proofErr w:type="spellStart"/>
      <w:proofErr w:type="gramStart"/>
      <w:r w:rsidRPr="00EB7446">
        <w:rPr>
          <w:rFonts w:ascii="Times New Roman" w:eastAsia="Times New Roman" w:hAnsi="Times New Roman" w:cs="Times New Roman"/>
          <w:b/>
          <w:bCs/>
          <w:color w:val="273239"/>
          <w:spacing w:val="2"/>
          <w:sz w:val="24"/>
          <w:szCs w:val="24"/>
          <w:bdr w:val="none" w:sz="0" w:space="0" w:color="auto" w:frame="1"/>
          <w:lang w:eastAsia="en-IN"/>
        </w:rPr>
        <w:t>color:blue</w:t>
      </w:r>
      <w:proofErr w:type="gramEnd"/>
      <w:r w:rsidRPr="00EB7446">
        <w:rPr>
          <w:rFonts w:ascii="Times New Roman" w:eastAsia="Times New Roman" w:hAnsi="Times New Roman" w:cs="Times New Roman"/>
          <w:b/>
          <w:bCs/>
          <w:color w:val="273239"/>
          <w:spacing w:val="2"/>
          <w:sz w:val="24"/>
          <w:szCs w:val="24"/>
          <w:bdr w:val="none" w:sz="0" w:space="0" w:color="auto" w:frame="1"/>
          <w:lang w:eastAsia="en-IN"/>
        </w:rPr>
        <w:t>;font</w:t>
      </w:r>
      <w:proofErr w:type="spellEnd"/>
      <w:r w:rsidRPr="00EB7446">
        <w:rPr>
          <w:rFonts w:ascii="Times New Roman" w:eastAsia="Times New Roman" w:hAnsi="Times New Roman" w:cs="Times New Roman"/>
          <w:b/>
          <w:bCs/>
          <w:color w:val="273239"/>
          <w:spacing w:val="2"/>
          <w:sz w:val="24"/>
          <w:szCs w:val="24"/>
          <w:bdr w:val="none" w:sz="0" w:space="0" w:color="auto" w:frame="1"/>
          <w:lang w:eastAsia="en-IN"/>
        </w:rPr>
        <w:t xml:space="preserve"> size:12px;} </w:t>
      </w:r>
    </w:p>
    <w:p w14:paraId="470461E3" w14:textId="77777777" w:rsidR="00E453BA" w:rsidRDefault="00EB7446" w:rsidP="00EB7446">
      <w:pPr>
        <w:numPr>
          <w:ilvl w:val="0"/>
          <w:numId w:val="9"/>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The selector points to the HTML element you want to style.</w:t>
      </w:r>
    </w:p>
    <w:p w14:paraId="4DA76AEE" w14:textId="77777777" w:rsidR="00E453BA" w:rsidRDefault="00EB7446" w:rsidP="00EB7446">
      <w:pPr>
        <w:numPr>
          <w:ilvl w:val="0"/>
          <w:numId w:val="9"/>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The declaration block contains one or more declarations separated by semicolons.</w:t>
      </w:r>
    </w:p>
    <w:p w14:paraId="29172EF8" w14:textId="0E2C1ED4" w:rsidR="00EB7446" w:rsidRPr="00EB7446" w:rsidRDefault="00EB7446" w:rsidP="00EB7446">
      <w:pPr>
        <w:numPr>
          <w:ilvl w:val="0"/>
          <w:numId w:val="9"/>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Each declaration includes a CSS property name and a value, separated by a colon.</w:t>
      </w:r>
    </w:p>
    <w:p w14:paraId="7971BB81" w14:textId="77777777" w:rsidR="00EB7446" w:rsidRPr="00EB7446" w:rsidRDefault="00EB7446" w:rsidP="00EB7446">
      <w:p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br/>
        <w:t>For Example:</w:t>
      </w:r>
    </w:p>
    <w:p w14:paraId="56AB6DA7" w14:textId="77777777" w:rsidR="00E453BA" w:rsidRDefault="00EB7446" w:rsidP="00EB74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proofErr w:type="spellStart"/>
      <w:r w:rsidRPr="00EB7446">
        <w:rPr>
          <w:rFonts w:ascii="Times New Roman" w:eastAsia="Times New Roman" w:hAnsi="Times New Roman" w:cs="Times New Roman"/>
          <w:color w:val="273239"/>
          <w:spacing w:val="2"/>
          <w:sz w:val="24"/>
          <w:szCs w:val="24"/>
          <w:bdr w:val="none" w:sz="0" w:space="0" w:color="auto" w:frame="1"/>
          <w:lang w:eastAsia="en-IN"/>
        </w:rPr>
        <w:t>color</w:t>
      </w:r>
      <w:proofErr w:type="spellEnd"/>
      <w:r w:rsidRPr="00EB7446">
        <w:rPr>
          <w:rFonts w:ascii="Times New Roman" w:eastAsia="Times New Roman" w:hAnsi="Times New Roman" w:cs="Times New Roman"/>
          <w:color w:val="273239"/>
          <w:spacing w:val="2"/>
          <w:sz w:val="24"/>
          <w:szCs w:val="24"/>
          <w:lang w:eastAsia="en-IN"/>
        </w:rPr>
        <w:t xml:space="preserve"> is property and </w:t>
      </w:r>
      <w:r w:rsidRPr="00EB7446">
        <w:rPr>
          <w:rFonts w:ascii="Times New Roman" w:eastAsia="Times New Roman" w:hAnsi="Times New Roman" w:cs="Times New Roman"/>
          <w:color w:val="273239"/>
          <w:spacing w:val="2"/>
          <w:sz w:val="24"/>
          <w:szCs w:val="24"/>
          <w:bdr w:val="none" w:sz="0" w:space="0" w:color="auto" w:frame="1"/>
          <w:lang w:eastAsia="en-IN"/>
        </w:rPr>
        <w:t>blue</w:t>
      </w:r>
      <w:r w:rsidRPr="00EB7446">
        <w:rPr>
          <w:rFonts w:ascii="Times New Roman" w:eastAsia="Times New Roman" w:hAnsi="Times New Roman" w:cs="Times New Roman"/>
          <w:color w:val="273239"/>
          <w:spacing w:val="2"/>
          <w:sz w:val="24"/>
          <w:szCs w:val="24"/>
          <w:lang w:eastAsia="en-IN"/>
        </w:rPr>
        <w:t xml:space="preserve"> </w:t>
      </w:r>
      <w:proofErr w:type="gramStart"/>
      <w:r w:rsidRPr="00EB7446">
        <w:rPr>
          <w:rFonts w:ascii="Times New Roman" w:eastAsia="Times New Roman" w:hAnsi="Times New Roman" w:cs="Times New Roman"/>
          <w:color w:val="273239"/>
          <w:spacing w:val="2"/>
          <w:sz w:val="24"/>
          <w:szCs w:val="24"/>
          <w:lang w:eastAsia="en-IN"/>
        </w:rPr>
        <w:t>is</w:t>
      </w:r>
      <w:proofErr w:type="gramEnd"/>
      <w:r w:rsidRPr="00EB7446">
        <w:rPr>
          <w:rFonts w:ascii="Times New Roman" w:eastAsia="Times New Roman" w:hAnsi="Times New Roman" w:cs="Times New Roman"/>
          <w:color w:val="273239"/>
          <w:spacing w:val="2"/>
          <w:sz w:val="24"/>
          <w:szCs w:val="24"/>
          <w:lang w:eastAsia="en-IN"/>
        </w:rPr>
        <w:t xml:space="preserve"> value.</w:t>
      </w:r>
      <w:r w:rsidRPr="00EB7446">
        <w:rPr>
          <w:rFonts w:ascii="Times New Roman" w:eastAsia="Times New Roman" w:hAnsi="Times New Roman" w:cs="Times New Roman"/>
          <w:color w:val="273239"/>
          <w:spacing w:val="2"/>
          <w:sz w:val="24"/>
          <w:szCs w:val="24"/>
          <w:lang w:eastAsia="en-IN"/>
        </w:rPr>
        <w:br/>
      </w:r>
      <w:r w:rsidRPr="00EB7446">
        <w:rPr>
          <w:rFonts w:ascii="Times New Roman" w:eastAsia="Times New Roman" w:hAnsi="Times New Roman" w:cs="Times New Roman"/>
          <w:color w:val="273239"/>
          <w:spacing w:val="2"/>
          <w:sz w:val="24"/>
          <w:szCs w:val="24"/>
          <w:bdr w:val="none" w:sz="0" w:space="0" w:color="auto" w:frame="1"/>
          <w:lang w:eastAsia="en-IN"/>
        </w:rPr>
        <w:t>font-size</w:t>
      </w:r>
      <w:r w:rsidRPr="00EB7446">
        <w:rPr>
          <w:rFonts w:ascii="Times New Roman" w:eastAsia="Times New Roman" w:hAnsi="Times New Roman" w:cs="Times New Roman"/>
          <w:color w:val="273239"/>
          <w:spacing w:val="2"/>
          <w:sz w:val="24"/>
          <w:szCs w:val="24"/>
          <w:lang w:eastAsia="en-IN"/>
        </w:rPr>
        <w:t xml:space="preserve"> is property and </w:t>
      </w:r>
      <w:r w:rsidRPr="00EB7446">
        <w:rPr>
          <w:rFonts w:ascii="Times New Roman" w:eastAsia="Times New Roman" w:hAnsi="Times New Roman" w:cs="Times New Roman"/>
          <w:color w:val="273239"/>
          <w:spacing w:val="2"/>
          <w:sz w:val="24"/>
          <w:szCs w:val="24"/>
          <w:bdr w:val="none" w:sz="0" w:space="0" w:color="auto" w:frame="1"/>
          <w:lang w:eastAsia="en-IN"/>
        </w:rPr>
        <w:t>12px</w:t>
      </w:r>
      <w:r w:rsidRPr="00EB7446">
        <w:rPr>
          <w:rFonts w:ascii="Times New Roman" w:eastAsia="Times New Roman" w:hAnsi="Times New Roman" w:cs="Times New Roman"/>
          <w:color w:val="273239"/>
          <w:spacing w:val="2"/>
          <w:sz w:val="24"/>
          <w:szCs w:val="24"/>
          <w:lang w:eastAsia="en-IN"/>
        </w:rPr>
        <w:t xml:space="preserve"> is value.</w:t>
      </w:r>
    </w:p>
    <w:p w14:paraId="4ED67946" w14:textId="77777777" w:rsidR="00911010" w:rsidRDefault="00EB7446" w:rsidP="00EB7446">
      <w:pPr>
        <w:numPr>
          <w:ilvl w:val="0"/>
          <w:numId w:val="9"/>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EB7446">
        <w:rPr>
          <w:rFonts w:ascii="Times New Roman" w:eastAsia="Times New Roman" w:hAnsi="Times New Roman" w:cs="Times New Roman"/>
          <w:color w:val="273239"/>
          <w:spacing w:val="2"/>
          <w:sz w:val="24"/>
          <w:szCs w:val="24"/>
          <w:lang w:eastAsia="en-IN"/>
        </w:rPr>
        <w:t>CSS declaration always ends with a semicolon, and declaration blocks are surrounded by curly braces.</w:t>
      </w:r>
    </w:p>
    <w:p w14:paraId="0CDC3C32" w14:textId="7B10CEB2" w:rsidR="00E453BA" w:rsidRDefault="00EB7446" w:rsidP="00EB7446">
      <w:pPr>
        <w:pStyle w:val="NormalWeb"/>
        <w:spacing w:before="0" w:beforeAutospacing="0" w:after="0" w:afterAutospacing="0"/>
        <w:textAlignment w:val="baseline"/>
      </w:pPr>
      <w:r w:rsidRPr="00EB7446">
        <w:rPr>
          <w:rStyle w:val="Strong"/>
          <w:sz w:val="28"/>
          <w:szCs w:val="28"/>
          <w:bdr w:val="none" w:sz="0" w:space="0" w:color="auto" w:frame="1"/>
        </w:rPr>
        <w:t>CSS Selectors:</w:t>
      </w:r>
      <w:r w:rsidRPr="00EB7446">
        <w:t> CSS selectors are used to “find” (or select) HTML elements based on their element name, id, class, attribute, and more.</w:t>
      </w:r>
    </w:p>
    <w:p w14:paraId="6412841B" w14:textId="77777777" w:rsidR="00E453BA" w:rsidRDefault="00EB7446" w:rsidP="00EB7446">
      <w:pPr>
        <w:pStyle w:val="NormalWeb"/>
        <w:spacing w:before="0" w:beforeAutospacing="0" w:after="0" w:afterAutospacing="0"/>
        <w:textAlignment w:val="baseline"/>
      </w:pPr>
      <w:r w:rsidRPr="00EB7446">
        <w:rPr>
          <w:rStyle w:val="Strong"/>
          <w:sz w:val="28"/>
          <w:szCs w:val="28"/>
          <w:bdr w:val="none" w:sz="0" w:space="0" w:color="auto" w:frame="1"/>
        </w:rPr>
        <w:t>1.</w:t>
      </w:r>
      <w:r w:rsidRPr="00EB7446">
        <w:rPr>
          <w:sz w:val="28"/>
          <w:szCs w:val="28"/>
        </w:rPr>
        <w:t> </w:t>
      </w:r>
      <w:r w:rsidRPr="00EB7446">
        <w:rPr>
          <w:rStyle w:val="Strong"/>
          <w:sz w:val="28"/>
          <w:szCs w:val="28"/>
          <w:bdr w:val="none" w:sz="0" w:space="0" w:color="auto" w:frame="1"/>
        </w:rPr>
        <w:t>UNIVERSAL SELECTORS:</w:t>
      </w:r>
      <w:r w:rsidRPr="00EB7446">
        <w:rPr>
          <w:rStyle w:val="Strong"/>
          <w:bdr w:val="none" w:sz="0" w:space="0" w:color="auto" w:frame="1"/>
        </w:rPr>
        <w:t> </w:t>
      </w:r>
      <w:r w:rsidRPr="00EB7446">
        <w:t>Rather than selecting elements of a specific type, the universal selector quite simply matches the name of any element type.</w:t>
      </w:r>
    </w:p>
    <w:p w14:paraId="2D193D68" w14:textId="77777777" w:rsidR="00E453BA" w:rsidRDefault="00EB7446" w:rsidP="00EB7446">
      <w:pPr>
        <w:pStyle w:val="NormalWeb"/>
        <w:spacing w:before="0" w:beforeAutospacing="0" w:after="0" w:afterAutospacing="0"/>
        <w:textAlignment w:val="baseline"/>
        <w:rPr>
          <w:color w:val="273239"/>
          <w:spacing w:val="2"/>
          <w:shd w:val="clear" w:color="auto" w:fill="FFFFFF"/>
        </w:rPr>
      </w:pPr>
      <w:r w:rsidRPr="00EB7446">
        <w:rPr>
          <w:rStyle w:val="Strong"/>
          <w:color w:val="273239"/>
          <w:spacing w:val="2"/>
          <w:sz w:val="28"/>
          <w:szCs w:val="28"/>
          <w:bdr w:val="none" w:sz="0" w:space="0" w:color="auto" w:frame="1"/>
          <w:shd w:val="clear" w:color="auto" w:fill="FFFFFF"/>
        </w:rPr>
        <w:t>2.ELEMENT SELECTORS:</w:t>
      </w:r>
      <w:r w:rsidRPr="00EB7446">
        <w:rPr>
          <w:rStyle w:val="Strong"/>
          <w:color w:val="273239"/>
          <w:spacing w:val="2"/>
          <w:bdr w:val="none" w:sz="0" w:space="0" w:color="auto" w:frame="1"/>
          <w:shd w:val="clear" w:color="auto" w:fill="FFFFFF"/>
        </w:rPr>
        <w:t> </w:t>
      </w:r>
      <w:r w:rsidRPr="00EB7446">
        <w:rPr>
          <w:color w:val="273239"/>
          <w:spacing w:val="2"/>
          <w:shd w:val="clear" w:color="auto" w:fill="FFFFFF"/>
        </w:rPr>
        <w:t xml:space="preserve">The element selector selects elements based on the element name. You can select all p elements on a page like this (in this case, all p elements will be </w:t>
      </w:r>
      <w:proofErr w:type="spellStart"/>
      <w:r w:rsidRPr="00EB7446">
        <w:rPr>
          <w:color w:val="273239"/>
          <w:spacing w:val="2"/>
          <w:shd w:val="clear" w:color="auto" w:fill="FFFFFF"/>
        </w:rPr>
        <w:t>center</w:t>
      </w:r>
      <w:proofErr w:type="spellEnd"/>
      <w:r w:rsidRPr="00EB7446">
        <w:rPr>
          <w:color w:val="273239"/>
          <w:spacing w:val="2"/>
          <w:shd w:val="clear" w:color="auto" w:fill="FFFFFF"/>
        </w:rPr>
        <w:t xml:space="preserve">-aligned, with a red text </w:t>
      </w:r>
      <w:proofErr w:type="spellStart"/>
      <w:r w:rsidRPr="00EB7446">
        <w:rPr>
          <w:color w:val="273239"/>
          <w:spacing w:val="2"/>
          <w:shd w:val="clear" w:color="auto" w:fill="FFFFFF"/>
        </w:rPr>
        <w:t>color</w:t>
      </w:r>
      <w:proofErr w:type="spellEnd"/>
      <w:r w:rsidRPr="00EB7446">
        <w:rPr>
          <w:color w:val="273239"/>
          <w:spacing w:val="2"/>
          <w:shd w:val="clear" w:color="auto" w:fill="FFFFFF"/>
        </w:rPr>
        <w:t>).</w:t>
      </w:r>
    </w:p>
    <w:p w14:paraId="3B065AD9" w14:textId="77777777" w:rsidR="00E453BA" w:rsidRDefault="00EB7446" w:rsidP="00EB7446">
      <w:pPr>
        <w:pStyle w:val="NormalWeb"/>
        <w:spacing w:before="0" w:beforeAutospacing="0" w:after="0" w:afterAutospacing="0"/>
        <w:textAlignment w:val="baseline"/>
        <w:rPr>
          <w:color w:val="273239"/>
          <w:spacing w:val="2"/>
          <w:shd w:val="clear" w:color="auto" w:fill="FFFFFF"/>
        </w:rPr>
      </w:pPr>
      <w:r w:rsidRPr="00EB7446">
        <w:rPr>
          <w:rStyle w:val="Strong"/>
          <w:color w:val="273239"/>
          <w:spacing w:val="2"/>
          <w:sz w:val="28"/>
          <w:szCs w:val="28"/>
          <w:bdr w:val="none" w:sz="0" w:space="0" w:color="auto" w:frame="1"/>
          <w:shd w:val="clear" w:color="auto" w:fill="FFFFFF"/>
        </w:rPr>
        <w:t>3.DESCENDANT SELECTORS:</w:t>
      </w:r>
      <w:r w:rsidRPr="00EB7446">
        <w:rPr>
          <w:rStyle w:val="Strong"/>
          <w:color w:val="273239"/>
          <w:spacing w:val="2"/>
          <w:bdr w:val="none" w:sz="0" w:space="0" w:color="auto" w:frame="1"/>
          <w:shd w:val="clear" w:color="auto" w:fill="FFFFFF"/>
        </w:rPr>
        <w:t> </w:t>
      </w:r>
      <w:r w:rsidRPr="00EB7446">
        <w:rPr>
          <w:color w:val="273239"/>
          <w:spacing w:val="2"/>
          <w:shd w:val="clear" w:color="auto" w:fill="FFFFFF"/>
        </w:rPr>
        <w:t xml:space="preserve">Suppose you want to apply a style rule to a particular element only when it lies inside a particular element. As given in the following example, the style rule will apply to the </w:t>
      </w:r>
      <w:proofErr w:type="spellStart"/>
      <w:r w:rsidRPr="00EB7446">
        <w:rPr>
          <w:color w:val="273239"/>
          <w:spacing w:val="2"/>
          <w:shd w:val="clear" w:color="auto" w:fill="FFFFFF"/>
        </w:rPr>
        <w:t>em</w:t>
      </w:r>
      <w:proofErr w:type="spellEnd"/>
      <w:r w:rsidRPr="00EB7446">
        <w:rPr>
          <w:color w:val="273239"/>
          <w:spacing w:val="2"/>
          <w:shd w:val="clear" w:color="auto" w:fill="FFFFFF"/>
        </w:rPr>
        <w:t xml:space="preserve"> element only when it lies inside the </w:t>
      </w:r>
      <w:proofErr w:type="spellStart"/>
      <w:r w:rsidRPr="00EB7446">
        <w:rPr>
          <w:color w:val="273239"/>
          <w:spacing w:val="2"/>
          <w:shd w:val="clear" w:color="auto" w:fill="FFFFFF"/>
        </w:rPr>
        <w:t>ul</w:t>
      </w:r>
      <w:proofErr w:type="spellEnd"/>
      <w:r w:rsidRPr="00EB7446">
        <w:rPr>
          <w:color w:val="273239"/>
          <w:spacing w:val="2"/>
          <w:shd w:val="clear" w:color="auto" w:fill="FFFFFF"/>
        </w:rPr>
        <w:t xml:space="preserve"> tag.</w:t>
      </w:r>
    </w:p>
    <w:p w14:paraId="6418B2C2" w14:textId="77777777" w:rsidR="00E453BA" w:rsidRDefault="005E6154" w:rsidP="005E6154">
      <w:pPr>
        <w:shd w:val="clear" w:color="auto" w:fill="FFFFFF"/>
        <w:spacing w:after="0" w:line="240" w:lineRule="auto"/>
        <w:textAlignment w:val="baseline"/>
        <w:rPr>
          <w:rFonts w:ascii="Times New Roman" w:eastAsia="Times New Roman" w:hAnsi="Times New Roman" w:cs="Times New Roman"/>
          <w:b/>
          <w:bCs/>
          <w:color w:val="273239"/>
          <w:spacing w:val="2"/>
          <w:sz w:val="28"/>
          <w:szCs w:val="28"/>
          <w:bdr w:val="none" w:sz="0" w:space="0" w:color="auto" w:frame="1"/>
          <w:lang w:eastAsia="en-IN"/>
        </w:rPr>
      </w:pPr>
      <w:r>
        <w:rPr>
          <w:rFonts w:ascii="Times New Roman" w:eastAsia="Times New Roman" w:hAnsi="Times New Roman" w:cs="Times New Roman"/>
          <w:b/>
          <w:bCs/>
          <w:color w:val="273239"/>
          <w:spacing w:val="2"/>
          <w:sz w:val="28"/>
          <w:szCs w:val="28"/>
          <w:bdr w:val="none" w:sz="0" w:space="0" w:color="auto" w:frame="1"/>
          <w:lang w:eastAsia="en-IN"/>
        </w:rPr>
        <w:t>4.ID SELECTORS:</w:t>
      </w:r>
    </w:p>
    <w:p w14:paraId="57BE3E55" w14:textId="77777777" w:rsidR="00E453BA" w:rsidRDefault="005E6154" w:rsidP="005E6154">
      <w:pPr>
        <w:numPr>
          <w:ilvl w:val="0"/>
          <w:numId w:val="10"/>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E6154">
        <w:rPr>
          <w:rFonts w:ascii="Times New Roman" w:eastAsia="Times New Roman" w:hAnsi="Times New Roman" w:cs="Times New Roman"/>
          <w:color w:val="273239"/>
          <w:spacing w:val="2"/>
          <w:sz w:val="24"/>
          <w:szCs w:val="24"/>
          <w:lang w:eastAsia="en-IN"/>
        </w:rPr>
        <w:t>The id selector uses the id attribute of an HTML element to select a specific element.</w:t>
      </w:r>
    </w:p>
    <w:p w14:paraId="5AC845E9" w14:textId="77777777" w:rsidR="00E453BA" w:rsidRDefault="005E6154" w:rsidP="005E6154">
      <w:pPr>
        <w:numPr>
          <w:ilvl w:val="0"/>
          <w:numId w:val="10"/>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E6154">
        <w:rPr>
          <w:rFonts w:ascii="Times New Roman" w:eastAsia="Times New Roman" w:hAnsi="Times New Roman" w:cs="Times New Roman"/>
          <w:color w:val="273239"/>
          <w:spacing w:val="2"/>
          <w:sz w:val="24"/>
          <w:szCs w:val="24"/>
          <w:lang w:eastAsia="en-IN"/>
        </w:rPr>
        <w:t>The id of an element should be unique within a page, so the id selector is used to select one unique element!</w:t>
      </w:r>
    </w:p>
    <w:p w14:paraId="30C93BD2" w14:textId="77777777" w:rsidR="00E453BA" w:rsidRDefault="005E6154" w:rsidP="005E6154">
      <w:pPr>
        <w:numPr>
          <w:ilvl w:val="0"/>
          <w:numId w:val="10"/>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E6154">
        <w:rPr>
          <w:rFonts w:ascii="Times New Roman" w:eastAsia="Times New Roman" w:hAnsi="Times New Roman" w:cs="Times New Roman"/>
          <w:color w:val="273239"/>
          <w:spacing w:val="2"/>
          <w:sz w:val="24"/>
          <w:szCs w:val="24"/>
          <w:lang w:eastAsia="en-IN"/>
        </w:rPr>
        <w:t>To select an element with a specific id, write a hash (#) character, followed by the id of the element.</w:t>
      </w:r>
    </w:p>
    <w:p w14:paraId="714F210B" w14:textId="77777777" w:rsidR="00911010" w:rsidRDefault="005E6154" w:rsidP="005E6154">
      <w:pPr>
        <w:numPr>
          <w:ilvl w:val="0"/>
          <w:numId w:val="10"/>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E6154">
        <w:rPr>
          <w:rFonts w:ascii="Times New Roman" w:eastAsia="Times New Roman" w:hAnsi="Times New Roman" w:cs="Times New Roman"/>
          <w:color w:val="273239"/>
          <w:spacing w:val="2"/>
          <w:sz w:val="24"/>
          <w:szCs w:val="24"/>
          <w:lang w:eastAsia="en-IN"/>
        </w:rPr>
        <w:t>The style rule below will be applied to the HTML element with id</w:t>
      </w:r>
      <w:proofErr w:type="gramStart"/>
      <w:r w:rsidRPr="005E6154">
        <w:rPr>
          <w:rFonts w:ascii="Times New Roman" w:eastAsia="Times New Roman" w:hAnsi="Times New Roman" w:cs="Times New Roman"/>
          <w:color w:val="273239"/>
          <w:spacing w:val="2"/>
          <w:sz w:val="24"/>
          <w:szCs w:val="24"/>
          <w:lang w:eastAsia="en-IN"/>
        </w:rPr>
        <w:t>=”para</w:t>
      </w:r>
      <w:proofErr w:type="gramEnd"/>
      <w:r w:rsidRPr="005E6154">
        <w:rPr>
          <w:rFonts w:ascii="Times New Roman" w:eastAsia="Times New Roman" w:hAnsi="Times New Roman" w:cs="Times New Roman"/>
          <w:color w:val="273239"/>
          <w:spacing w:val="2"/>
          <w:sz w:val="24"/>
          <w:szCs w:val="24"/>
          <w:lang w:eastAsia="en-IN"/>
        </w:rPr>
        <w:t>1″:</w:t>
      </w:r>
    </w:p>
    <w:p w14:paraId="1886B446" w14:textId="14F760F4" w:rsidR="00E453BA" w:rsidRDefault="005E6154" w:rsidP="005E6154">
      <w:pPr>
        <w:shd w:val="clear" w:color="auto" w:fill="FFFFFF"/>
        <w:spacing w:after="0" w:line="240" w:lineRule="auto"/>
        <w:textAlignment w:val="baseline"/>
        <w:rPr>
          <w:rFonts w:ascii="Times New Roman" w:eastAsia="Times New Roman" w:hAnsi="Times New Roman" w:cs="Times New Roman"/>
          <w:b/>
          <w:bCs/>
          <w:color w:val="273239"/>
          <w:spacing w:val="2"/>
          <w:sz w:val="28"/>
          <w:szCs w:val="28"/>
          <w:bdr w:val="none" w:sz="0" w:space="0" w:color="auto" w:frame="1"/>
          <w:lang w:eastAsia="en-IN"/>
        </w:rPr>
      </w:pPr>
      <w:r>
        <w:rPr>
          <w:rFonts w:ascii="Times New Roman" w:eastAsia="Times New Roman" w:hAnsi="Times New Roman" w:cs="Times New Roman"/>
          <w:b/>
          <w:bCs/>
          <w:color w:val="273239"/>
          <w:spacing w:val="2"/>
          <w:sz w:val="28"/>
          <w:szCs w:val="28"/>
          <w:bdr w:val="none" w:sz="0" w:space="0" w:color="auto" w:frame="1"/>
          <w:lang w:eastAsia="en-IN"/>
        </w:rPr>
        <w:t>5.CLASS SELECTORS:</w:t>
      </w:r>
    </w:p>
    <w:p w14:paraId="63918364" w14:textId="77777777" w:rsidR="00E453BA" w:rsidRDefault="005E6154" w:rsidP="005E6154">
      <w:pPr>
        <w:numPr>
          <w:ilvl w:val="0"/>
          <w:numId w:val="11"/>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E6154">
        <w:rPr>
          <w:rFonts w:ascii="Times New Roman" w:eastAsia="Times New Roman" w:hAnsi="Times New Roman" w:cs="Times New Roman"/>
          <w:color w:val="273239"/>
          <w:spacing w:val="2"/>
          <w:sz w:val="24"/>
          <w:szCs w:val="24"/>
          <w:lang w:eastAsia="en-IN"/>
        </w:rPr>
        <w:t>The class selector selects elements with a specific class attribute.</w:t>
      </w:r>
    </w:p>
    <w:p w14:paraId="72B09C54" w14:textId="77777777" w:rsidR="00E453BA" w:rsidRDefault="005E6154" w:rsidP="005E6154">
      <w:pPr>
        <w:numPr>
          <w:ilvl w:val="0"/>
          <w:numId w:val="11"/>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E6154">
        <w:rPr>
          <w:rFonts w:ascii="Times New Roman" w:eastAsia="Times New Roman" w:hAnsi="Times New Roman" w:cs="Times New Roman"/>
          <w:color w:val="273239"/>
          <w:spacing w:val="2"/>
          <w:sz w:val="24"/>
          <w:szCs w:val="24"/>
          <w:lang w:eastAsia="en-IN"/>
        </w:rPr>
        <w:t>To select elements with a specific class, write a period (.) character, followed by the name of the class.</w:t>
      </w:r>
    </w:p>
    <w:p w14:paraId="141E1821" w14:textId="77777777" w:rsidR="00E453BA" w:rsidRDefault="005E6154" w:rsidP="005E6154">
      <w:pPr>
        <w:numPr>
          <w:ilvl w:val="0"/>
          <w:numId w:val="11"/>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5E6154">
        <w:rPr>
          <w:rFonts w:ascii="Times New Roman" w:eastAsia="Times New Roman" w:hAnsi="Times New Roman" w:cs="Times New Roman"/>
          <w:color w:val="273239"/>
          <w:spacing w:val="2"/>
          <w:sz w:val="24"/>
          <w:szCs w:val="24"/>
          <w:lang w:eastAsia="en-IN"/>
        </w:rPr>
        <w:t xml:space="preserve">In the example below, all HTML elements with class </w:t>
      </w:r>
      <w:proofErr w:type="gramStart"/>
      <w:r w:rsidRPr="005E6154">
        <w:rPr>
          <w:rFonts w:ascii="Times New Roman" w:eastAsia="Times New Roman" w:hAnsi="Times New Roman" w:cs="Times New Roman"/>
          <w:color w:val="273239"/>
          <w:spacing w:val="2"/>
          <w:sz w:val="24"/>
          <w:szCs w:val="24"/>
          <w:lang w:eastAsia="en-IN"/>
        </w:rPr>
        <w:t>= ”</w:t>
      </w:r>
      <w:proofErr w:type="spellStart"/>
      <w:r w:rsidRPr="005E6154">
        <w:rPr>
          <w:rFonts w:ascii="Times New Roman" w:eastAsia="Times New Roman" w:hAnsi="Times New Roman" w:cs="Times New Roman"/>
          <w:color w:val="273239"/>
          <w:spacing w:val="2"/>
          <w:sz w:val="24"/>
          <w:szCs w:val="24"/>
          <w:lang w:eastAsia="en-IN"/>
        </w:rPr>
        <w:t>center</w:t>
      </w:r>
      <w:proofErr w:type="spellEnd"/>
      <w:proofErr w:type="gramEnd"/>
      <w:r w:rsidRPr="005E6154">
        <w:rPr>
          <w:rFonts w:ascii="Times New Roman" w:eastAsia="Times New Roman" w:hAnsi="Times New Roman" w:cs="Times New Roman"/>
          <w:color w:val="273239"/>
          <w:spacing w:val="2"/>
          <w:sz w:val="24"/>
          <w:szCs w:val="24"/>
          <w:lang w:eastAsia="en-IN"/>
        </w:rPr>
        <w:t xml:space="preserve">” will be green and </w:t>
      </w:r>
      <w:proofErr w:type="spellStart"/>
      <w:r w:rsidRPr="005E6154">
        <w:rPr>
          <w:rFonts w:ascii="Times New Roman" w:eastAsia="Times New Roman" w:hAnsi="Times New Roman" w:cs="Times New Roman"/>
          <w:color w:val="273239"/>
          <w:spacing w:val="2"/>
          <w:sz w:val="24"/>
          <w:szCs w:val="24"/>
          <w:lang w:eastAsia="en-IN"/>
        </w:rPr>
        <w:t>center</w:t>
      </w:r>
      <w:proofErr w:type="spellEnd"/>
      <w:r w:rsidRPr="005E6154">
        <w:rPr>
          <w:rFonts w:ascii="Times New Roman" w:eastAsia="Times New Roman" w:hAnsi="Times New Roman" w:cs="Times New Roman"/>
          <w:color w:val="273239"/>
          <w:spacing w:val="2"/>
          <w:sz w:val="24"/>
          <w:szCs w:val="24"/>
          <w:lang w:eastAsia="en-IN"/>
        </w:rPr>
        <w:t>-aligned</w:t>
      </w:r>
      <w:r>
        <w:rPr>
          <w:rFonts w:ascii="Times New Roman" w:eastAsia="Times New Roman" w:hAnsi="Times New Roman" w:cs="Times New Roman"/>
          <w:color w:val="273239"/>
          <w:spacing w:val="2"/>
          <w:sz w:val="28"/>
          <w:szCs w:val="28"/>
          <w:lang w:eastAsia="en-IN"/>
        </w:rPr>
        <w:t>:</w:t>
      </w:r>
    </w:p>
    <w:p w14:paraId="2007DA4B" w14:textId="7C6A4676" w:rsidR="005E6154" w:rsidRDefault="005E6154">
      <w:pPr>
        <w:rPr>
          <w:rFonts w:ascii="Times New Roman" w:hAnsi="Times New Roman" w:cs="Times New Roman"/>
          <w:b/>
          <w:bCs/>
          <w:sz w:val="24"/>
          <w:szCs w:val="24"/>
        </w:rPr>
      </w:pPr>
      <w:r>
        <w:rPr>
          <w:rFonts w:ascii="Times New Roman" w:hAnsi="Times New Roman" w:cs="Times New Roman"/>
          <w:b/>
          <w:bCs/>
          <w:sz w:val="24"/>
          <w:szCs w:val="24"/>
        </w:rPr>
        <w:br w:type="page"/>
      </w:r>
    </w:p>
    <w:p w14:paraId="79393D17" w14:textId="5BF96603" w:rsidR="00E453BA" w:rsidRDefault="005E6154" w:rsidP="00EB7446">
      <w:pPr>
        <w:jc w:val="both"/>
        <w:rPr>
          <w:rFonts w:ascii="Times New Roman" w:hAnsi="Times New Roman" w:cs="Times New Roman"/>
          <w:b/>
          <w:bCs/>
          <w:sz w:val="32"/>
          <w:szCs w:val="32"/>
        </w:rPr>
      </w:pPr>
      <w:r w:rsidRPr="005E6154">
        <w:rPr>
          <w:rFonts w:ascii="Times New Roman" w:hAnsi="Times New Roman" w:cs="Times New Roman"/>
          <w:b/>
          <w:bCs/>
          <w:sz w:val="32"/>
          <w:szCs w:val="32"/>
        </w:rPr>
        <w:lastRenderedPageBreak/>
        <w:t>5. IMPLEMENTATION</w:t>
      </w:r>
    </w:p>
    <w:p w14:paraId="09CB6280" w14:textId="77777777" w:rsidR="008670A9" w:rsidRDefault="008670A9" w:rsidP="00EB7446">
      <w:pPr>
        <w:jc w:val="both"/>
        <w:rPr>
          <w:rFonts w:ascii="Times New Roman" w:hAnsi="Times New Roman" w:cs="Times New Roman"/>
          <w:b/>
          <w:bCs/>
          <w:sz w:val="32"/>
          <w:szCs w:val="32"/>
        </w:rPr>
      </w:pPr>
    </w:p>
    <w:p w14:paraId="53B11251" w14:textId="77777777" w:rsidR="00E453BA" w:rsidRDefault="005E6154" w:rsidP="00EB7446">
      <w:pPr>
        <w:jc w:val="both"/>
        <w:rPr>
          <w:rFonts w:ascii="Times New Roman" w:hAnsi="Times New Roman" w:cs="Times New Roman"/>
          <w:b/>
          <w:bCs/>
          <w:sz w:val="28"/>
          <w:szCs w:val="28"/>
        </w:rPr>
      </w:pPr>
      <w:r w:rsidRPr="005E6154">
        <w:rPr>
          <w:rFonts w:ascii="Times New Roman" w:hAnsi="Times New Roman" w:cs="Times New Roman"/>
          <w:b/>
          <w:bCs/>
          <w:sz w:val="28"/>
          <w:szCs w:val="28"/>
        </w:rPr>
        <w:t>HOME PAGE:</w:t>
      </w:r>
    </w:p>
    <w:p w14:paraId="6047DC00" w14:textId="23E99976"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&lt;!DOCTYPE html&gt;</w:t>
      </w:r>
    </w:p>
    <w:p w14:paraId="3FCFC65D"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&lt;html lang="</w:t>
      </w:r>
      <w:proofErr w:type="spellStart"/>
      <w:r w:rsidRPr="008670A9">
        <w:rPr>
          <w:rFonts w:ascii="Times New Roman" w:eastAsia="Times New Roman" w:hAnsi="Times New Roman" w:cs="Times New Roman"/>
          <w:color w:val="000000" w:themeColor="text1"/>
          <w:sz w:val="24"/>
          <w:szCs w:val="24"/>
          <w:lang w:eastAsia="en-IN"/>
        </w:rPr>
        <w:t>en</w:t>
      </w:r>
      <w:proofErr w:type="spellEnd"/>
      <w:r w:rsidRPr="008670A9">
        <w:rPr>
          <w:rFonts w:ascii="Times New Roman" w:eastAsia="Times New Roman" w:hAnsi="Times New Roman" w:cs="Times New Roman"/>
          <w:color w:val="000000" w:themeColor="text1"/>
          <w:sz w:val="24"/>
          <w:szCs w:val="24"/>
          <w:lang w:eastAsia="en-IN"/>
        </w:rPr>
        <w:t xml:space="preserve">" </w:t>
      </w:r>
      <w:proofErr w:type="spellStart"/>
      <w:r w:rsidRPr="008670A9">
        <w:rPr>
          <w:rFonts w:ascii="Times New Roman" w:eastAsia="Times New Roman" w:hAnsi="Times New Roman" w:cs="Times New Roman"/>
          <w:color w:val="000000" w:themeColor="text1"/>
          <w:sz w:val="24"/>
          <w:szCs w:val="24"/>
          <w:lang w:eastAsia="en-IN"/>
        </w:rPr>
        <w:t>dir</w:t>
      </w:r>
      <w:proofErr w:type="spellEnd"/>
      <w:r w:rsidRPr="008670A9">
        <w:rPr>
          <w:rFonts w:ascii="Times New Roman" w:eastAsia="Times New Roman" w:hAnsi="Times New Roman" w:cs="Times New Roman"/>
          <w:color w:val="000000" w:themeColor="text1"/>
          <w:sz w:val="24"/>
          <w:szCs w:val="24"/>
          <w:lang w:eastAsia="en-IN"/>
        </w:rPr>
        <w:t>="</w:t>
      </w:r>
      <w:proofErr w:type="spellStart"/>
      <w:r w:rsidRPr="008670A9">
        <w:rPr>
          <w:rFonts w:ascii="Times New Roman" w:eastAsia="Times New Roman" w:hAnsi="Times New Roman" w:cs="Times New Roman"/>
          <w:color w:val="000000" w:themeColor="text1"/>
          <w:sz w:val="24"/>
          <w:szCs w:val="24"/>
          <w:lang w:eastAsia="en-IN"/>
        </w:rPr>
        <w:t>ltr</w:t>
      </w:r>
      <w:proofErr w:type="spellEnd"/>
      <w:r w:rsidRPr="008670A9">
        <w:rPr>
          <w:rFonts w:ascii="Times New Roman" w:eastAsia="Times New Roman" w:hAnsi="Times New Roman" w:cs="Times New Roman"/>
          <w:color w:val="000000" w:themeColor="text1"/>
          <w:sz w:val="24"/>
          <w:szCs w:val="24"/>
          <w:lang w:eastAsia="en-IN"/>
        </w:rPr>
        <w:t>"&gt;</w:t>
      </w:r>
    </w:p>
    <w:p w14:paraId="20F9B9E0"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&lt;head&gt;</w:t>
      </w:r>
    </w:p>
    <w:p w14:paraId="275C82EB"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&lt;meta charset="utf-8"&gt;</w:t>
      </w:r>
    </w:p>
    <w:p w14:paraId="23174239"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&lt;title&gt;Responsive Navigation Menu&lt;/title&gt;</w:t>
      </w:r>
    </w:p>
    <w:p w14:paraId="4E5437CF"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&lt;link </w:t>
      </w:r>
      <w:proofErr w:type="spellStart"/>
      <w:r w:rsidRPr="008670A9">
        <w:rPr>
          <w:rFonts w:ascii="Times New Roman" w:eastAsia="Times New Roman" w:hAnsi="Times New Roman" w:cs="Times New Roman"/>
          <w:color w:val="000000" w:themeColor="text1"/>
          <w:sz w:val="24"/>
          <w:szCs w:val="24"/>
          <w:lang w:eastAsia="en-IN"/>
        </w:rPr>
        <w:t>rel</w:t>
      </w:r>
      <w:proofErr w:type="spellEnd"/>
      <w:r w:rsidRPr="008670A9">
        <w:rPr>
          <w:rFonts w:ascii="Times New Roman" w:eastAsia="Times New Roman" w:hAnsi="Times New Roman" w:cs="Times New Roman"/>
          <w:color w:val="000000" w:themeColor="text1"/>
          <w:sz w:val="24"/>
          <w:szCs w:val="24"/>
          <w:lang w:eastAsia="en-IN"/>
        </w:rPr>
        <w:t xml:space="preserve">="stylesheet" </w:t>
      </w:r>
      <w:proofErr w:type="spellStart"/>
      <w:r w:rsidRPr="008670A9">
        <w:rPr>
          <w:rFonts w:ascii="Times New Roman" w:eastAsia="Times New Roman" w:hAnsi="Times New Roman" w:cs="Times New Roman"/>
          <w:color w:val="000000" w:themeColor="text1"/>
          <w:sz w:val="24"/>
          <w:szCs w:val="24"/>
          <w:lang w:eastAsia="en-IN"/>
        </w:rPr>
        <w:t>href</w:t>
      </w:r>
      <w:proofErr w:type="spellEnd"/>
      <w:r w:rsidRPr="008670A9">
        <w:rPr>
          <w:rFonts w:ascii="Times New Roman" w:eastAsia="Times New Roman" w:hAnsi="Times New Roman" w:cs="Times New Roman"/>
          <w:color w:val="000000" w:themeColor="text1"/>
          <w:sz w:val="24"/>
          <w:szCs w:val="24"/>
          <w:lang w:eastAsia="en-IN"/>
        </w:rPr>
        <w:t>="styl.css"&gt;</w:t>
      </w:r>
    </w:p>
    <w:p w14:paraId="0FEDD565"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ab/>
        <w:t xml:space="preserve">  &lt;link </w:t>
      </w:r>
      <w:proofErr w:type="spellStart"/>
      <w:r w:rsidRPr="008670A9">
        <w:rPr>
          <w:rFonts w:ascii="Times New Roman" w:eastAsia="Times New Roman" w:hAnsi="Times New Roman" w:cs="Times New Roman"/>
          <w:color w:val="000000" w:themeColor="text1"/>
          <w:sz w:val="24"/>
          <w:szCs w:val="24"/>
          <w:lang w:eastAsia="en-IN"/>
        </w:rPr>
        <w:t>rel</w:t>
      </w:r>
      <w:proofErr w:type="spellEnd"/>
      <w:r w:rsidRPr="008670A9">
        <w:rPr>
          <w:rFonts w:ascii="Times New Roman" w:eastAsia="Times New Roman" w:hAnsi="Times New Roman" w:cs="Times New Roman"/>
          <w:color w:val="000000" w:themeColor="text1"/>
          <w:sz w:val="24"/>
          <w:szCs w:val="24"/>
          <w:lang w:eastAsia="en-IN"/>
        </w:rPr>
        <w:t xml:space="preserve">="stylesheet" </w:t>
      </w:r>
      <w:proofErr w:type="spellStart"/>
      <w:r w:rsidRPr="008670A9">
        <w:rPr>
          <w:rFonts w:ascii="Times New Roman" w:eastAsia="Times New Roman" w:hAnsi="Times New Roman" w:cs="Times New Roman"/>
          <w:color w:val="000000" w:themeColor="text1"/>
          <w:sz w:val="24"/>
          <w:szCs w:val="24"/>
          <w:lang w:eastAsia="en-IN"/>
        </w:rPr>
        <w:t>href</w:t>
      </w:r>
      <w:proofErr w:type="spellEnd"/>
      <w:r w:rsidRPr="008670A9">
        <w:rPr>
          <w:rFonts w:ascii="Times New Roman" w:eastAsia="Times New Roman" w:hAnsi="Times New Roman" w:cs="Times New Roman"/>
          <w:color w:val="000000" w:themeColor="text1"/>
          <w:sz w:val="24"/>
          <w:szCs w:val="24"/>
          <w:lang w:eastAsia="en-IN"/>
        </w:rPr>
        <w:t>="slider.js"&gt;</w:t>
      </w:r>
    </w:p>
    <w:p w14:paraId="32204B53"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&lt;meta charset="UTF-8"&gt;</w:t>
      </w:r>
    </w:p>
    <w:p w14:paraId="1BF67B8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&lt;meta http-</w:t>
      </w:r>
      <w:proofErr w:type="spellStart"/>
      <w:r w:rsidRPr="008670A9">
        <w:rPr>
          <w:rFonts w:ascii="Times New Roman" w:eastAsia="Times New Roman" w:hAnsi="Times New Roman" w:cs="Times New Roman"/>
          <w:color w:val="000000" w:themeColor="text1"/>
          <w:sz w:val="24"/>
          <w:szCs w:val="24"/>
          <w:lang w:eastAsia="en-IN"/>
        </w:rPr>
        <w:t>equiv</w:t>
      </w:r>
      <w:proofErr w:type="spellEnd"/>
      <w:r w:rsidRPr="008670A9">
        <w:rPr>
          <w:rFonts w:ascii="Times New Roman" w:eastAsia="Times New Roman" w:hAnsi="Times New Roman" w:cs="Times New Roman"/>
          <w:color w:val="000000" w:themeColor="text1"/>
          <w:sz w:val="24"/>
          <w:szCs w:val="24"/>
          <w:lang w:eastAsia="en-IN"/>
        </w:rPr>
        <w:t>="X-UA-Compatible" content="IE=edge"&gt;</w:t>
      </w:r>
    </w:p>
    <w:p w14:paraId="59ECE139"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&lt;meta name="viewport" content="width=device-width, initial-scale=1.0"&gt;</w:t>
      </w:r>
      <w:r w:rsidRPr="008670A9">
        <w:rPr>
          <w:rFonts w:ascii="Times New Roman" w:eastAsia="Times New Roman" w:hAnsi="Times New Roman" w:cs="Times New Roman"/>
          <w:color w:val="000000" w:themeColor="text1"/>
          <w:sz w:val="24"/>
          <w:szCs w:val="24"/>
          <w:lang w:eastAsia="en-IN"/>
        </w:rPr>
        <w:tab/>
        <w:t xml:space="preserve">  </w:t>
      </w:r>
    </w:p>
    <w:p w14:paraId="6F892DFB"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&lt;link </w:t>
      </w:r>
      <w:proofErr w:type="spellStart"/>
      <w:r w:rsidRPr="008670A9">
        <w:rPr>
          <w:rFonts w:ascii="Times New Roman" w:eastAsia="Times New Roman" w:hAnsi="Times New Roman" w:cs="Times New Roman"/>
          <w:color w:val="000000" w:themeColor="text1"/>
          <w:sz w:val="24"/>
          <w:szCs w:val="24"/>
          <w:lang w:eastAsia="en-IN"/>
        </w:rPr>
        <w:t>rel</w:t>
      </w:r>
      <w:proofErr w:type="spellEnd"/>
      <w:r w:rsidRPr="008670A9">
        <w:rPr>
          <w:rFonts w:ascii="Times New Roman" w:eastAsia="Times New Roman" w:hAnsi="Times New Roman" w:cs="Times New Roman"/>
          <w:color w:val="000000" w:themeColor="text1"/>
          <w:sz w:val="24"/>
          <w:szCs w:val="24"/>
          <w:lang w:eastAsia="en-IN"/>
        </w:rPr>
        <w:t>="stylesheet" href="https://cdnjs.cloudflare.com/ajax/libs/font-awesome/5.15.3/css/all.min.css"/&gt;</w:t>
      </w:r>
    </w:p>
    <w:p w14:paraId="7CB5F40F"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&lt;meta name="viewport" content="width=device-width, initial-scale=1.0"&gt;</w:t>
      </w:r>
    </w:p>
    <w:p w14:paraId="6B60E9A5"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&lt;/head&gt;</w:t>
      </w:r>
    </w:p>
    <w:p w14:paraId="7FF04511"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&lt;body&gt;</w:t>
      </w:r>
    </w:p>
    <w:p w14:paraId="3F968D3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&lt;nav&gt;</w:t>
      </w:r>
    </w:p>
    <w:p w14:paraId="0DB37FEC"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class="logo"&gt;</w:t>
      </w:r>
    </w:p>
    <w:p w14:paraId="3A3F4286"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Comic-</w:t>
      </w:r>
      <w:proofErr w:type="spellStart"/>
      <w:r w:rsidRPr="008670A9">
        <w:rPr>
          <w:rFonts w:ascii="Times New Roman" w:eastAsia="Times New Roman" w:hAnsi="Times New Roman" w:cs="Times New Roman"/>
          <w:color w:val="000000" w:themeColor="text1"/>
          <w:sz w:val="24"/>
          <w:szCs w:val="24"/>
          <w:lang w:eastAsia="en-IN"/>
        </w:rPr>
        <w:t>ConX</w:t>
      </w:r>
      <w:proofErr w:type="spellEnd"/>
    </w:p>
    <w:p w14:paraId="27E7D497"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03D36A65"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&lt;input type="checkbox" id="click"&gt;</w:t>
      </w:r>
    </w:p>
    <w:p w14:paraId="60A5476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&lt;label for="click" class="menu-</w:t>
      </w:r>
      <w:proofErr w:type="spellStart"/>
      <w:r w:rsidRPr="008670A9">
        <w:rPr>
          <w:rFonts w:ascii="Times New Roman" w:eastAsia="Times New Roman" w:hAnsi="Times New Roman" w:cs="Times New Roman"/>
          <w:color w:val="000000" w:themeColor="text1"/>
          <w:sz w:val="24"/>
          <w:szCs w:val="24"/>
          <w:lang w:eastAsia="en-IN"/>
        </w:rPr>
        <w:t>btn</w:t>
      </w:r>
      <w:proofErr w:type="spellEnd"/>
      <w:r w:rsidRPr="008670A9">
        <w:rPr>
          <w:rFonts w:ascii="Times New Roman" w:eastAsia="Times New Roman" w:hAnsi="Times New Roman" w:cs="Times New Roman"/>
          <w:color w:val="000000" w:themeColor="text1"/>
          <w:sz w:val="24"/>
          <w:szCs w:val="24"/>
          <w:lang w:eastAsia="en-IN"/>
        </w:rPr>
        <w:t>"&gt;</w:t>
      </w:r>
    </w:p>
    <w:p w14:paraId="3FB05843"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w:t>
      </w:r>
      <w:proofErr w:type="spellStart"/>
      <w:r w:rsidRPr="008670A9">
        <w:rPr>
          <w:rFonts w:ascii="Times New Roman" w:eastAsia="Times New Roman" w:hAnsi="Times New Roman" w:cs="Times New Roman"/>
          <w:color w:val="000000" w:themeColor="text1"/>
          <w:sz w:val="24"/>
          <w:szCs w:val="24"/>
          <w:lang w:eastAsia="en-IN"/>
        </w:rPr>
        <w:t>i</w:t>
      </w:r>
      <w:proofErr w:type="spellEnd"/>
      <w:r w:rsidRPr="008670A9">
        <w:rPr>
          <w:rFonts w:ascii="Times New Roman" w:eastAsia="Times New Roman" w:hAnsi="Times New Roman" w:cs="Times New Roman"/>
          <w:color w:val="000000" w:themeColor="text1"/>
          <w:sz w:val="24"/>
          <w:szCs w:val="24"/>
          <w:lang w:eastAsia="en-IN"/>
        </w:rPr>
        <w:t xml:space="preserve"> class="</w:t>
      </w:r>
      <w:proofErr w:type="spellStart"/>
      <w:r w:rsidRPr="008670A9">
        <w:rPr>
          <w:rFonts w:ascii="Times New Roman" w:eastAsia="Times New Roman" w:hAnsi="Times New Roman" w:cs="Times New Roman"/>
          <w:color w:val="000000" w:themeColor="text1"/>
          <w:sz w:val="24"/>
          <w:szCs w:val="24"/>
          <w:lang w:eastAsia="en-IN"/>
        </w:rPr>
        <w:t>fas</w:t>
      </w:r>
      <w:proofErr w:type="spellEnd"/>
      <w:r w:rsidRPr="008670A9">
        <w:rPr>
          <w:rFonts w:ascii="Times New Roman" w:eastAsia="Times New Roman" w:hAnsi="Times New Roman" w:cs="Times New Roman"/>
          <w:color w:val="000000" w:themeColor="text1"/>
          <w:sz w:val="24"/>
          <w:szCs w:val="24"/>
          <w:lang w:eastAsia="en-IN"/>
        </w:rPr>
        <w:t xml:space="preserve"> fa-bars"&gt;&lt;/</w:t>
      </w:r>
      <w:proofErr w:type="spellStart"/>
      <w:r w:rsidRPr="008670A9">
        <w:rPr>
          <w:rFonts w:ascii="Times New Roman" w:eastAsia="Times New Roman" w:hAnsi="Times New Roman" w:cs="Times New Roman"/>
          <w:color w:val="000000" w:themeColor="text1"/>
          <w:sz w:val="24"/>
          <w:szCs w:val="24"/>
          <w:lang w:eastAsia="en-IN"/>
        </w:rPr>
        <w:t>i</w:t>
      </w:r>
      <w:proofErr w:type="spellEnd"/>
      <w:r w:rsidRPr="008670A9">
        <w:rPr>
          <w:rFonts w:ascii="Times New Roman" w:eastAsia="Times New Roman" w:hAnsi="Times New Roman" w:cs="Times New Roman"/>
          <w:color w:val="000000" w:themeColor="text1"/>
          <w:sz w:val="24"/>
          <w:szCs w:val="24"/>
          <w:lang w:eastAsia="en-IN"/>
        </w:rPr>
        <w:t>&gt;</w:t>
      </w:r>
    </w:p>
    <w:p w14:paraId="6B36DE20"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&lt;/label&gt;</w:t>
      </w:r>
    </w:p>
    <w:p w14:paraId="32F45F05"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w:t>
      </w:r>
      <w:proofErr w:type="spellStart"/>
      <w:r w:rsidRPr="008670A9">
        <w:rPr>
          <w:rFonts w:ascii="Times New Roman" w:eastAsia="Times New Roman" w:hAnsi="Times New Roman" w:cs="Times New Roman"/>
          <w:color w:val="000000" w:themeColor="text1"/>
          <w:sz w:val="24"/>
          <w:szCs w:val="24"/>
          <w:lang w:eastAsia="en-IN"/>
        </w:rPr>
        <w:t>ul</w:t>
      </w:r>
      <w:proofErr w:type="spellEnd"/>
      <w:r w:rsidRPr="008670A9">
        <w:rPr>
          <w:rFonts w:ascii="Times New Roman" w:eastAsia="Times New Roman" w:hAnsi="Times New Roman" w:cs="Times New Roman"/>
          <w:color w:val="000000" w:themeColor="text1"/>
          <w:sz w:val="24"/>
          <w:szCs w:val="24"/>
          <w:lang w:eastAsia="en-IN"/>
        </w:rPr>
        <w:t>&gt;</w:t>
      </w:r>
    </w:p>
    <w:p w14:paraId="63EE2425"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&lt;li&gt;&lt;a class="fj.html" </w:t>
      </w:r>
      <w:proofErr w:type="spellStart"/>
      <w:r w:rsidRPr="008670A9">
        <w:rPr>
          <w:rFonts w:ascii="Times New Roman" w:eastAsia="Times New Roman" w:hAnsi="Times New Roman" w:cs="Times New Roman"/>
          <w:color w:val="000000" w:themeColor="text1"/>
          <w:sz w:val="24"/>
          <w:szCs w:val="24"/>
          <w:lang w:eastAsia="en-IN"/>
        </w:rPr>
        <w:t>href</w:t>
      </w:r>
      <w:proofErr w:type="spellEnd"/>
      <w:r w:rsidRPr="008670A9">
        <w:rPr>
          <w:rFonts w:ascii="Times New Roman" w:eastAsia="Times New Roman" w:hAnsi="Times New Roman" w:cs="Times New Roman"/>
          <w:color w:val="000000" w:themeColor="text1"/>
          <w:sz w:val="24"/>
          <w:szCs w:val="24"/>
          <w:lang w:eastAsia="en-IN"/>
        </w:rPr>
        <w:t>="#"&gt;Home&lt;/a&gt;&lt;/li&gt;</w:t>
      </w:r>
    </w:p>
    <w:p w14:paraId="41ED9DC5"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&lt;li&gt;&lt;a </w:t>
      </w:r>
      <w:proofErr w:type="spellStart"/>
      <w:r w:rsidRPr="008670A9">
        <w:rPr>
          <w:rFonts w:ascii="Times New Roman" w:eastAsia="Times New Roman" w:hAnsi="Times New Roman" w:cs="Times New Roman"/>
          <w:color w:val="000000" w:themeColor="text1"/>
          <w:sz w:val="24"/>
          <w:szCs w:val="24"/>
          <w:lang w:eastAsia="en-IN"/>
        </w:rPr>
        <w:t>href</w:t>
      </w:r>
      <w:proofErr w:type="spellEnd"/>
      <w:r w:rsidRPr="008670A9">
        <w:rPr>
          <w:rFonts w:ascii="Times New Roman" w:eastAsia="Times New Roman" w:hAnsi="Times New Roman" w:cs="Times New Roman"/>
          <w:color w:val="000000" w:themeColor="text1"/>
          <w:sz w:val="24"/>
          <w:szCs w:val="24"/>
          <w:lang w:eastAsia="en-IN"/>
        </w:rPr>
        <w:t>="about.html"&gt;About&lt;/a&gt;&lt;/li&gt;</w:t>
      </w:r>
    </w:p>
    <w:p w14:paraId="53CA71D8"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&lt;li&gt;&lt;a </w:t>
      </w:r>
      <w:proofErr w:type="spellStart"/>
      <w:r w:rsidRPr="008670A9">
        <w:rPr>
          <w:rFonts w:ascii="Times New Roman" w:eastAsia="Times New Roman" w:hAnsi="Times New Roman" w:cs="Times New Roman"/>
          <w:color w:val="000000" w:themeColor="text1"/>
          <w:sz w:val="24"/>
          <w:szCs w:val="24"/>
          <w:lang w:eastAsia="en-IN"/>
        </w:rPr>
        <w:t>href</w:t>
      </w:r>
      <w:proofErr w:type="spellEnd"/>
      <w:r w:rsidRPr="008670A9">
        <w:rPr>
          <w:rFonts w:ascii="Times New Roman" w:eastAsia="Times New Roman" w:hAnsi="Times New Roman" w:cs="Times New Roman"/>
          <w:color w:val="000000" w:themeColor="text1"/>
          <w:sz w:val="24"/>
          <w:szCs w:val="24"/>
          <w:lang w:eastAsia="en-IN"/>
        </w:rPr>
        <w:t>="#c1" class="navlink1"&gt;Buy passes&lt;/a&gt;&lt;/li&gt;</w:t>
      </w:r>
    </w:p>
    <w:p w14:paraId="187E5F29"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lastRenderedPageBreak/>
        <w:t xml:space="preserve">            &lt;li&gt;&lt;a </w:t>
      </w:r>
      <w:proofErr w:type="spellStart"/>
      <w:r w:rsidRPr="008670A9">
        <w:rPr>
          <w:rFonts w:ascii="Times New Roman" w:eastAsia="Times New Roman" w:hAnsi="Times New Roman" w:cs="Times New Roman"/>
          <w:color w:val="000000" w:themeColor="text1"/>
          <w:sz w:val="24"/>
          <w:szCs w:val="24"/>
          <w:lang w:eastAsia="en-IN"/>
        </w:rPr>
        <w:t>href</w:t>
      </w:r>
      <w:proofErr w:type="spellEnd"/>
      <w:r w:rsidRPr="008670A9">
        <w:rPr>
          <w:rFonts w:ascii="Times New Roman" w:eastAsia="Times New Roman" w:hAnsi="Times New Roman" w:cs="Times New Roman"/>
          <w:color w:val="000000" w:themeColor="text1"/>
          <w:sz w:val="24"/>
          <w:szCs w:val="24"/>
          <w:lang w:eastAsia="en-IN"/>
        </w:rPr>
        <w:t>="gallery.html"&gt; Gallery&lt;/a&gt;&lt;/li&gt;</w:t>
      </w:r>
    </w:p>
    <w:p w14:paraId="43156CC1"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&lt;li&gt;&lt;a </w:t>
      </w:r>
      <w:proofErr w:type="spellStart"/>
      <w:r w:rsidRPr="008670A9">
        <w:rPr>
          <w:rFonts w:ascii="Times New Roman" w:eastAsia="Times New Roman" w:hAnsi="Times New Roman" w:cs="Times New Roman"/>
          <w:color w:val="000000" w:themeColor="text1"/>
          <w:sz w:val="24"/>
          <w:szCs w:val="24"/>
          <w:lang w:eastAsia="en-IN"/>
        </w:rPr>
        <w:t>href</w:t>
      </w:r>
      <w:proofErr w:type="spellEnd"/>
      <w:r w:rsidRPr="008670A9">
        <w:rPr>
          <w:rFonts w:ascii="Times New Roman" w:eastAsia="Times New Roman" w:hAnsi="Times New Roman" w:cs="Times New Roman"/>
          <w:color w:val="000000" w:themeColor="text1"/>
          <w:sz w:val="24"/>
          <w:szCs w:val="24"/>
          <w:lang w:eastAsia="en-IN"/>
        </w:rPr>
        <w:t>="feedback.html"&gt;Feedback&lt;/a&gt;&lt;/li&gt;</w:t>
      </w:r>
    </w:p>
    <w:p w14:paraId="27F9FF2F"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3CBF6419"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ab/>
      </w:r>
      <w:r w:rsidRPr="008670A9">
        <w:rPr>
          <w:rFonts w:ascii="Times New Roman" w:eastAsia="Times New Roman" w:hAnsi="Times New Roman" w:cs="Times New Roman"/>
          <w:color w:val="000000" w:themeColor="text1"/>
          <w:sz w:val="24"/>
          <w:szCs w:val="24"/>
          <w:lang w:eastAsia="en-IN"/>
        </w:rPr>
        <w:tab/>
      </w:r>
      <w:r w:rsidRPr="008670A9">
        <w:rPr>
          <w:rFonts w:ascii="Times New Roman" w:eastAsia="Times New Roman" w:hAnsi="Times New Roman" w:cs="Times New Roman"/>
          <w:color w:val="000000" w:themeColor="text1"/>
          <w:sz w:val="24"/>
          <w:szCs w:val="24"/>
          <w:lang w:eastAsia="en-IN"/>
        </w:rPr>
        <w:tab/>
        <w:t>&lt;</w:t>
      </w:r>
      <w:proofErr w:type="spellStart"/>
      <w:r w:rsidRPr="008670A9">
        <w:rPr>
          <w:rFonts w:ascii="Times New Roman" w:eastAsia="Times New Roman" w:hAnsi="Times New Roman" w:cs="Times New Roman"/>
          <w:color w:val="000000" w:themeColor="text1"/>
          <w:sz w:val="24"/>
          <w:szCs w:val="24"/>
          <w:lang w:eastAsia="en-IN"/>
        </w:rPr>
        <w:t>ul</w:t>
      </w:r>
      <w:proofErr w:type="spellEnd"/>
      <w:r w:rsidRPr="008670A9">
        <w:rPr>
          <w:rFonts w:ascii="Times New Roman" w:eastAsia="Times New Roman" w:hAnsi="Times New Roman" w:cs="Times New Roman"/>
          <w:color w:val="000000" w:themeColor="text1"/>
          <w:sz w:val="24"/>
          <w:szCs w:val="24"/>
          <w:lang w:eastAsia="en-IN"/>
        </w:rPr>
        <w:t>&gt;</w:t>
      </w:r>
    </w:p>
    <w:p w14:paraId="156FEB80"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ab/>
      </w:r>
      <w:r w:rsidRPr="008670A9">
        <w:rPr>
          <w:rFonts w:ascii="Times New Roman" w:eastAsia="Times New Roman" w:hAnsi="Times New Roman" w:cs="Times New Roman"/>
          <w:color w:val="000000" w:themeColor="text1"/>
          <w:sz w:val="24"/>
          <w:szCs w:val="24"/>
          <w:lang w:eastAsia="en-IN"/>
        </w:rPr>
        <w:tab/>
      </w:r>
      <w:r w:rsidRPr="008670A9">
        <w:rPr>
          <w:rFonts w:ascii="Times New Roman" w:eastAsia="Times New Roman" w:hAnsi="Times New Roman" w:cs="Times New Roman"/>
          <w:color w:val="000000" w:themeColor="text1"/>
          <w:sz w:val="24"/>
          <w:szCs w:val="24"/>
          <w:lang w:eastAsia="en-IN"/>
        </w:rPr>
        <w:tab/>
        <w:t>&lt;li&gt;</w:t>
      </w:r>
    </w:p>
    <w:p w14:paraId="01AA4DDE"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ab/>
      </w:r>
      <w:r w:rsidRPr="008670A9">
        <w:rPr>
          <w:rFonts w:ascii="Times New Roman" w:eastAsia="Times New Roman" w:hAnsi="Times New Roman" w:cs="Times New Roman"/>
          <w:color w:val="000000" w:themeColor="text1"/>
          <w:sz w:val="24"/>
          <w:szCs w:val="24"/>
          <w:lang w:eastAsia="en-IN"/>
        </w:rPr>
        <w:tab/>
      </w:r>
      <w:r w:rsidRPr="008670A9">
        <w:rPr>
          <w:rFonts w:ascii="Times New Roman" w:eastAsia="Times New Roman" w:hAnsi="Times New Roman" w:cs="Times New Roman"/>
          <w:color w:val="000000" w:themeColor="text1"/>
          <w:sz w:val="24"/>
          <w:szCs w:val="24"/>
          <w:lang w:eastAsia="en-IN"/>
        </w:rPr>
        <w:tab/>
        <w:t>&lt;/li&gt;</w:t>
      </w:r>
    </w:p>
    <w:p w14:paraId="7D79F23F"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w:t>
      </w:r>
      <w:proofErr w:type="spellStart"/>
      <w:r w:rsidRPr="008670A9">
        <w:rPr>
          <w:rFonts w:ascii="Times New Roman" w:eastAsia="Times New Roman" w:hAnsi="Times New Roman" w:cs="Times New Roman"/>
          <w:color w:val="000000" w:themeColor="text1"/>
          <w:sz w:val="24"/>
          <w:szCs w:val="24"/>
          <w:lang w:eastAsia="en-IN"/>
        </w:rPr>
        <w:t>ul</w:t>
      </w:r>
      <w:proofErr w:type="spellEnd"/>
      <w:r w:rsidRPr="008670A9">
        <w:rPr>
          <w:rFonts w:ascii="Times New Roman" w:eastAsia="Times New Roman" w:hAnsi="Times New Roman" w:cs="Times New Roman"/>
          <w:color w:val="000000" w:themeColor="text1"/>
          <w:sz w:val="24"/>
          <w:szCs w:val="24"/>
          <w:lang w:eastAsia="en-IN"/>
        </w:rPr>
        <w:t>&gt;</w:t>
      </w:r>
    </w:p>
    <w:p w14:paraId="4A4F485C"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&lt;/nav&gt;</w:t>
      </w:r>
    </w:p>
    <w:p w14:paraId="5E97BEF9"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w:t>
      </w:r>
      <w:proofErr w:type="spellStart"/>
      <w:r w:rsidRPr="008670A9">
        <w:rPr>
          <w:rFonts w:ascii="Times New Roman" w:eastAsia="Times New Roman" w:hAnsi="Times New Roman" w:cs="Times New Roman"/>
          <w:color w:val="000000" w:themeColor="text1"/>
          <w:sz w:val="24"/>
          <w:szCs w:val="24"/>
          <w:lang w:eastAsia="en-IN"/>
        </w:rPr>
        <w:t>img</w:t>
      </w:r>
      <w:proofErr w:type="spellEnd"/>
      <w:r w:rsidRPr="008670A9">
        <w:rPr>
          <w:rFonts w:ascii="Times New Roman" w:eastAsia="Times New Roman" w:hAnsi="Times New Roman" w:cs="Times New Roman"/>
          <w:color w:val="000000" w:themeColor="text1"/>
          <w:sz w:val="24"/>
          <w:szCs w:val="24"/>
          <w:lang w:eastAsia="en-IN"/>
        </w:rPr>
        <w:t xml:space="preserve"> </w:t>
      </w:r>
      <w:proofErr w:type="spellStart"/>
      <w:r w:rsidRPr="008670A9">
        <w:rPr>
          <w:rFonts w:ascii="Times New Roman" w:eastAsia="Times New Roman" w:hAnsi="Times New Roman" w:cs="Times New Roman"/>
          <w:color w:val="000000" w:themeColor="text1"/>
          <w:sz w:val="24"/>
          <w:szCs w:val="24"/>
          <w:lang w:eastAsia="en-IN"/>
        </w:rPr>
        <w:t>src</w:t>
      </w:r>
      <w:proofErr w:type="spellEnd"/>
      <w:r w:rsidRPr="008670A9">
        <w:rPr>
          <w:rFonts w:ascii="Times New Roman" w:eastAsia="Times New Roman" w:hAnsi="Times New Roman" w:cs="Times New Roman"/>
          <w:color w:val="000000" w:themeColor="text1"/>
          <w:sz w:val="24"/>
          <w:szCs w:val="24"/>
          <w:lang w:eastAsia="en-IN"/>
        </w:rPr>
        <w:t>="comic.jpg" width="1260" height="600"&gt;</w:t>
      </w:r>
    </w:p>
    <w:p w14:paraId="7E863038"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ab/>
        <w:t xml:space="preserve"> &lt;</w:t>
      </w:r>
      <w:proofErr w:type="spellStart"/>
      <w:r w:rsidRPr="008670A9">
        <w:rPr>
          <w:rFonts w:ascii="Times New Roman" w:eastAsia="Times New Roman" w:hAnsi="Times New Roman" w:cs="Times New Roman"/>
          <w:color w:val="000000" w:themeColor="text1"/>
          <w:sz w:val="24"/>
          <w:szCs w:val="24"/>
          <w:lang w:eastAsia="en-IN"/>
        </w:rPr>
        <w:t>center</w:t>
      </w:r>
      <w:proofErr w:type="spellEnd"/>
      <w:r w:rsidRPr="008670A9">
        <w:rPr>
          <w:rFonts w:ascii="Times New Roman" w:eastAsia="Times New Roman" w:hAnsi="Times New Roman" w:cs="Times New Roman"/>
          <w:color w:val="000000" w:themeColor="text1"/>
          <w:sz w:val="24"/>
          <w:szCs w:val="24"/>
          <w:lang w:eastAsia="en-IN"/>
        </w:rPr>
        <w:t>&gt;&lt;h1&gt;INDIA'S GREATEST&lt;/h1&gt;</w:t>
      </w:r>
    </w:p>
    <w:p w14:paraId="7CF4C568"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ab/>
        <w:t xml:space="preserve">  &lt;h1&gt;POP CULTURE&lt;h1&gt;</w:t>
      </w:r>
    </w:p>
    <w:p w14:paraId="55462ABB"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ab/>
        <w:t xml:space="preserve">  </w:t>
      </w:r>
    </w:p>
    <w:p w14:paraId="15F4E36E"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class="box-container"&gt;</w:t>
      </w:r>
    </w:p>
    <w:p w14:paraId="53E2F28D" w14:textId="250D9AB5"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class="box"&gt;</w:t>
      </w:r>
    </w:p>
    <w:p w14:paraId="447FE716"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w:t>
      </w:r>
      <w:proofErr w:type="spellStart"/>
      <w:r w:rsidRPr="008670A9">
        <w:rPr>
          <w:rFonts w:ascii="Times New Roman" w:eastAsia="Times New Roman" w:hAnsi="Times New Roman" w:cs="Times New Roman"/>
          <w:color w:val="000000" w:themeColor="text1"/>
          <w:sz w:val="24"/>
          <w:szCs w:val="24"/>
          <w:lang w:eastAsia="en-IN"/>
        </w:rPr>
        <w:t>img</w:t>
      </w:r>
      <w:proofErr w:type="spellEnd"/>
      <w:r w:rsidRPr="008670A9">
        <w:rPr>
          <w:rFonts w:ascii="Times New Roman" w:eastAsia="Times New Roman" w:hAnsi="Times New Roman" w:cs="Times New Roman"/>
          <w:color w:val="000000" w:themeColor="text1"/>
          <w:sz w:val="24"/>
          <w:szCs w:val="24"/>
          <w:lang w:eastAsia="en-IN"/>
        </w:rPr>
        <w:t xml:space="preserve"> </w:t>
      </w:r>
      <w:proofErr w:type="spellStart"/>
      <w:r w:rsidRPr="008670A9">
        <w:rPr>
          <w:rFonts w:ascii="Times New Roman" w:eastAsia="Times New Roman" w:hAnsi="Times New Roman" w:cs="Times New Roman"/>
          <w:color w:val="000000" w:themeColor="text1"/>
          <w:sz w:val="24"/>
          <w:szCs w:val="24"/>
          <w:lang w:eastAsia="en-IN"/>
        </w:rPr>
        <w:t>src</w:t>
      </w:r>
      <w:proofErr w:type="spellEnd"/>
      <w:r w:rsidRPr="008670A9">
        <w:rPr>
          <w:rFonts w:ascii="Times New Roman" w:eastAsia="Times New Roman" w:hAnsi="Times New Roman" w:cs="Times New Roman"/>
          <w:color w:val="000000" w:themeColor="text1"/>
          <w:sz w:val="24"/>
          <w:szCs w:val="24"/>
          <w:lang w:eastAsia="en-IN"/>
        </w:rPr>
        <w:t>="img10.jpg" alt=""&gt;</w:t>
      </w:r>
    </w:p>
    <w:p w14:paraId="79D104FD"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class="content"&gt;</w:t>
      </w:r>
    </w:p>
    <w:p w14:paraId="62B9617C"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7CDDAA6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&lt;p&gt;Best of comic books &amp; coolest creators...signed and </w:t>
      </w:r>
      <w:proofErr w:type="gramStart"/>
      <w:r w:rsidRPr="008670A9">
        <w:rPr>
          <w:rFonts w:ascii="Times New Roman" w:eastAsia="Times New Roman" w:hAnsi="Times New Roman" w:cs="Times New Roman"/>
          <w:color w:val="000000" w:themeColor="text1"/>
          <w:sz w:val="24"/>
          <w:szCs w:val="24"/>
          <w:lang w:eastAsia="en-IN"/>
        </w:rPr>
        <w:t>delivered!&lt;</w:t>
      </w:r>
      <w:proofErr w:type="gramEnd"/>
      <w:r w:rsidRPr="008670A9">
        <w:rPr>
          <w:rFonts w:ascii="Times New Roman" w:eastAsia="Times New Roman" w:hAnsi="Times New Roman" w:cs="Times New Roman"/>
          <w:color w:val="000000" w:themeColor="text1"/>
          <w:sz w:val="24"/>
          <w:szCs w:val="24"/>
          <w:lang w:eastAsia="en-IN"/>
        </w:rPr>
        <w:t>/p&gt;</w:t>
      </w:r>
    </w:p>
    <w:p w14:paraId="5EDE77B9"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17A3D37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2F7DA923"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16B43070" w14:textId="6EC5A5FC"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class="box"&gt;</w:t>
      </w:r>
    </w:p>
    <w:p w14:paraId="19B30411"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w:t>
      </w:r>
      <w:proofErr w:type="spellStart"/>
      <w:r w:rsidRPr="008670A9">
        <w:rPr>
          <w:rFonts w:ascii="Times New Roman" w:eastAsia="Times New Roman" w:hAnsi="Times New Roman" w:cs="Times New Roman"/>
          <w:color w:val="000000" w:themeColor="text1"/>
          <w:sz w:val="24"/>
          <w:szCs w:val="24"/>
          <w:lang w:eastAsia="en-IN"/>
        </w:rPr>
        <w:t>img</w:t>
      </w:r>
      <w:proofErr w:type="spellEnd"/>
      <w:r w:rsidRPr="008670A9">
        <w:rPr>
          <w:rFonts w:ascii="Times New Roman" w:eastAsia="Times New Roman" w:hAnsi="Times New Roman" w:cs="Times New Roman"/>
          <w:color w:val="000000" w:themeColor="text1"/>
          <w:sz w:val="24"/>
          <w:szCs w:val="24"/>
          <w:lang w:eastAsia="en-IN"/>
        </w:rPr>
        <w:t xml:space="preserve"> </w:t>
      </w:r>
      <w:proofErr w:type="spellStart"/>
      <w:r w:rsidRPr="008670A9">
        <w:rPr>
          <w:rFonts w:ascii="Times New Roman" w:eastAsia="Times New Roman" w:hAnsi="Times New Roman" w:cs="Times New Roman"/>
          <w:color w:val="000000" w:themeColor="text1"/>
          <w:sz w:val="24"/>
          <w:szCs w:val="24"/>
          <w:lang w:eastAsia="en-IN"/>
        </w:rPr>
        <w:t>src</w:t>
      </w:r>
      <w:proofErr w:type="spellEnd"/>
      <w:r w:rsidRPr="008670A9">
        <w:rPr>
          <w:rFonts w:ascii="Times New Roman" w:eastAsia="Times New Roman" w:hAnsi="Times New Roman" w:cs="Times New Roman"/>
          <w:color w:val="000000" w:themeColor="text1"/>
          <w:sz w:val="24"/>
          <w:szCs w:val="24"/>
          <w:lang w:eastAsia="en-IN"/>
        </w:rPr>
        <w:t>="img11.jpg" alt=""&gt;</w:t>
      </w:r>
    </w:p>
    <w:p w14:paraId="03AFCFAE"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class="content"&gt;</w:t>
      </w:r>
    </w:p>
    <w:p w14:paraId="0ABEEEFA"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44971A9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&lt;p&gt;Cosplay your heart out and see some of the best cosplayers in the world&lt;/p&gt;</w:t>
      </w:r>
    </w:p>
    <w:p w14:paraId="7368CF0A" w14:textId="02CE6F79"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16DBA99F"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6E4BD041"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44E660D7" w14:textId="73E333EC"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class="box"&gt;</w:t>
      </w:r>
    </w:p>
    <w:p w14:paraId="551DEF05"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lastRenderedPageBreak/>
        <w:t xml:space="preserve">            &lt;</w:t>
      </w:r>
      <w:proofErr w:type="spellStart"/>
      <w:r w:rsidRPr="008670A9">
        <w:rPr>
          <w:rFonts w:ascii="Times New Roman" w:eastAsia="Times New Roman" w:hAnsi="Times New Roman" w:cs="Times New Roman"/>
          <w:color w:val="000000" w:themeColor="text1"/>
          <w:sz w:val="24"/>
          <w:szCs w:val="24"/>
          <w:lang w:eastAsia="en-IN"/>
        </w:rPr>
        <w:t>img</w:t>
      </w:r>
      <w:proofErr w:type="spellEnd"/>
      <w:r w:rsidRPr="008670A9">
        <w:rPr>
          <w:rFonts w:ascii="Times New Roman" w:eastAsia="Times New Roman" w:hAnsi="Times New Roman" w:cs="Times New Roman"/>
          <w:color w:val="000000" w:themeColor="text1"/>
          <w:sz w:val="24"/>
          <w:szCs w:val="24"/>
          <w:lang w:eastAsia="en-IN"/>
        </w:rPr>
        <w:t xml:space="preserve"> </w:t>
      </w:r>
      <w:proofErr w:type="spellStart"/>
      <w:r w:rsidRPr="008670A9">
        <w:rPr>
          <w:rFonts w:ascii="Times New Roman" w:eastAsia="Times New Roman" w:hAnsi="Times New Roman" w:cs="Times New Roman"/>
          <w:color w:val="000000" w:themeColor="text1"/>
          <w:sz w:val="24"/>
          <w:szCs w:val="24"/>
          <w:lang w:eastAsia="en-IN"/>
        </w:rPr>
        <w:t>src</w:t>
      </w:r>
      <w:proofErr w:type="spellEnd"/>
      <w:r w:rsidRPr="008670A9">
        <w:rPr>
          <w:rFonts w:ascii="Times New Roman" w:eastAsia="Times New Roman" w:hAnsi="Times New Roman" w:cs="Times New Roman"/>
          <w:color w:val="000000" w:themeColor="text1"/>
          <w:sz w:val="24"/>
          <w:szCs w:val="24"/>
          <w:lang w:eastAsia="en-IN"/>
        </w:rPr>
        <w:t>="img12.jpg" alt=""&gt;</w:t>
      </w:r>
    </w:p>
    <w:p w14:paraId="786787A0"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class="content"&gt;</w:t>
      </w:r>
    </w:p>
    <w:p w14:paraId="36CB0C26"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269DCD9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&lt;p&gt;The best live experiences from the likes of Marvel, DC, WWE to many </w:t>
      </w:r>
      <w:proofErr w:type="gramStart"/>
      <w:r w:rsidRPr="008670A9">
        <w:rPr>
          <w:rFonts w:ascii="Times New Roman" w:eastAsia="Times New Roman" w:hAnsi="Times New Roman" w:cs="Times New Roman"/>
          <w:color w:val="000000" w:themeColor="text1"/>
          <w:sz w:val="24"/>
          <w:szCs w:val="24"/>
          <w:lang w:eastAsia="en-IN"/>
        </w:rPr>
        <w:t>more.&lt;</w:t>
      </w:r>
      <w:proofErr w:type="gramEnd"/>
      <w:r w:rsidRPr="008670A9">
        <w:rPr>
          <w:rFonts w:ascii="Times New Roman" w:eastAsia="Times New Roman" w:hAnsi="Times New Roman" w:cs="Times New Roman"/>
          <w:color w:val="000000" w:themeColor="text1"/>
          <w:sz w:val="24"/>
          <w:szCs w:val="24"/>
          <w:lang w:eastAsia="en-IN"/>
        </w:rPr>
        <w:t>/p&gt;</w:t>
      </w:r>
    </w:p>
    <w:p w14:paraId="0EE4239F"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61374C79"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12993370"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7FCBA150" w14:textId="6D8140A0"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class="box"&gt;</w:t>
      </w:r>
    </w:p>
    <w:p w14:paraId="41F881C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w:t>
      </w:r>
      <w:proofErr w:type="spellStart"/>
      <w:r w:rsidRPr="008670A9">
        <w:rPr>
          <w:rFonts w:ascii="Times New Roman" w:eastAsia="Times New Roman" w:hAnsi="Times New Roman" w:cs="Times New Roman"/>
          <w:color w:val="000000" w:themeColor="text1"/>
          <w:sz w:val="24"/>
          <w:szCs w:val="24"/>
          <w:lang w:eastAsia="en-IN"/>
        </w:rPr>
        <w:t>img</w:t>
      </w:r>
      <w:proofErr w:type="spellEnd"/>
      <w:r w:rsidRPr="008670A9">
        <w:rPr>
          <w:rFonts w:ascii="Times New Roman" w:eastAsia="Times New Roman" w:hAnsi="Times New Roman" w:cs="Times New Roman"/>
          <w:color w:val="000000" w:themeColor="text1"/>
          <w:sz w:val="24"/>
          <w:szCs w:val="24"/>
          <w:lang w:eastAsia="en-IN"/>
        </w:rPr>
        <w:t xml:space="preserve"> </w:t>
      </w:r>
      <w:proofErr w:type="spellStart"/>
      <w:r w:rsidRPr="008670A9">
        <w:rPr>
          <w:rFonts w:ascii="Times New Roman" w:eastAsia="Times New Roman" w:hAnsi="Times New Roman" w:cs="Times New Roman"/>
          <w:color w:val="000000" w:themeColor="text1"/>
          <w:sz w:val="24"/>
          <w:szCs w:val="24"/>
          <w:lang w:eastAsia="en-IN"/>
        </w:rPr>
        <w:t>src</w:t>
      </w:r>
      <w:proofErr w:type="spellEnd"/>
      <w:r w:rsidRPr="008670A9">
        <w:rPr>
          <w:rFonts w:ascii="Times New Roman" w:eastAsia="Times New Roman" w:hAnsi="Times New Roman" w:cs="Times New Roman"/>
          <w:color w:val="000000" w:themeColor="text1"/>
          <w:sz w:val="24"/>
          <w:szCs w:val="24"/>
          <w:lang w:eastAsia="en-IN"/>
        </w:rPr>
        <w:t>="img13.jpg" alt=""&gt;</w:t>
      </w:r>
    </w:p>
    <w:p w14:paraId="7596C784"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class="content"&gt;</w:t>
      </w:r>
    </w:p>
    <w:p w14:paraId="3470FD34"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6DAE7D3E"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&lt;p&gt;Start your collections with the</w:t>
      </w:r>
    </w:p>
    <w:p w14:paraId="5A07AD0E"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coolest merch in India&lt;/p&gt;</w:t>
      </w:r>
    </w:p>
    <w:p w14:paraId="7386E3E6"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18E1EB63"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2E10001F"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class="box"&gt;</w:t>
      </w:r>
    </w:p>
    <w:p w14:paraId="36E15FDB"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w:t>
      </w:r>
      <w:proofErr w:type="spellStart"/>
      <w:r w:rsidRPr="008670A9">
        <w:rPr>
          <w:rFonts w:ascii="Times New Roman" w:eastAsia="Times New Roman" w:hAnsi="Times New Roman" w:cs="Times New Roman"/>
          <w:color w:val="000000" w:themeColor="text1"/>
          <w:sz w:val="24"/>
          <w:szCs w:val="24"/>
          <w:lang w:eastAsia="en-IN"/>
        </w:rPr>
        <w:t>img</w:t>
      </w:r>
      <w:proofErr w:type="spellEnd"/>
      <w:r w:rsidRPr="008670A9">
        <w:rPr>
          <w:rFonts w:ascii="Times New Roman" w:eastAsia="Times New Roman" w:hAnsi="Times New Roman" w:cs="Times New Roman"/>
          <w:color w:val="000000" w:themeColor="text1"/>
          <w:sz w:val="24"/>
          <w:szCs w:val="24"/>
          <w:lang w:eastAsia="en-IN"/>
        </w:rPr>
        <w:t xml:space="preserve"> </w:t>
      </w:r>
      <w:proofErr w:type="spellStart"/>
      <w:r w:rsidRPr="008670A9">
        <w:rPr>
          <w:rFonts w:ascii="Times New Roman" w:eastAsia="Times New Roman" w:hAnsi="Times New Roman" w:cs="Times New Roman"/>
          <w:color w:val="000000" w:themeColor="text1"/>
          <w:sz w:val="24"/>
          <w:szCs w:val="24"/>
          <w:lang w:eastAsia="en-IN"/>
        </w:rPr>
        <w:t>src</w:t>
      </w:r>
      <w:proofErr w:type="spellEnd"/>
      <w:r w:rsidRPr="008670A9">
        <w:rPr>
          <w:rFonts w:ascii="Times New Roman" w:eastAsia="Times New Roman" w:hAnsi="Times New Roman" w:cs="Times New Roman"/>
          <w:color w:val="000000" w:themeColor="text1"/>
          <w:sz w:val="24"/>
          <w:szCs w:val="24"/>
          <w:lang w:eastAsia="en-IN"/>
        </w:rPr>
        <w:t>="img14.jpg" alt=""&gt;</w:t>
      </w:r>
    </w:p>
    <w:p w14:paraId="7F27300B"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class="content"&gt;</w:t>
      </w:r>
    </w:p>
    <w:p w14:paraId="1D6B0DE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2F00628E"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&lt;p&gt;From celebrities to comic </w:t>
      </w:r>
      <w:proofErr w:type="spellStart"/>
      <w:r w:rsidRPr="008670A9">
        <w:rPr>
          <w:rFonts w:ascii="Times New Roman" w:eastAsia="Times New Roman" w:hAnsi="Times New Roman" w:cs="Times New Roman"/>
          <w:color w:val="000000" w:themeColor="text1"/>
          <w:sz w:val="24"/>
          <w:szCs w:val="24"/>
          <w:lang w:eastAsia="en-IN"/>
        </w:rPr>
        <w:t>bookcreators</w:t>
      </w:r>
      <w:proofErr w:type="spellEnd"/>
      <w:r w:rsidRPr="008670A9">
        <w:rPr>
          <w:rFonts w:ascii="Times New Roman" w:eastAsia="Times New Roman" w:hAnsi="Times New Roman" w:cs="Times New Roman"/>
          <w:color w:val="000000" w:themeColor="text1"/>
          <w:sz w:val="24"/>
          <w:szCs w:val="24"/>
          <w:lang w:eastAsia="en-IN"/>
        </w:rPr>
        <w:t>, we got '</w:t>
      </w:r>
      <w:proofErr w:type="spellStart"/>
      <w:r w:rsidRPr="008670A9">
        <w:rPr>
          <w:rFonts w:ascii="Times New Roman" w:eastAsia="Times New Roman" w:hAnsi="Times New Roman" w:cs="Times New Roman"/>
          <w:color w:val="000000" w:themeColor="text1"/>
          <w:sz w:val="24"/>
          <w:szCs w:val="24"/>
          <w:lang w:eastAsia="en-IN"/>
        </w:rPr>
        <w:t>em</w:t>
      </w:r>
      <w:proofErr w:type="spellEnd"/>
      <w:r w:rsidRPr="008670A9">
        <w:rPr>
          <w:rFonts w:ascii="Times New Roman" w:eastAsia="Times New Roman" w:hAnsi="Times New Roman" w:cs="Times New Roman"/>
          <w:color w:val="000000" w:themeColor="text1"/>
          <w:sz w:val="24"/>
          <w:szCs w:val="24"/>
          <w:lang w:eastAsia="en-IN"/>
        </w:rPr>
        <w:t xml:space="preserve"> all&lt;/p&gt;</w:t>
      </w:r>
    </w:p>
    <w:p w14:paraId="3CD1B80E"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17942EC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631FF39A" w14:textId="1A57062A"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class="box"&gt;</w:t>
      </w:r>
    </w:p>
    <w:p w14:paraId="5BD15215"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w:t>
      </w:r>
      <w:proofErr w:type="spellStart"/>
      <w:r w:rsidRPr="008670A9">
        <w:rPr>
          <w:rFonts w:ascii="Times New Roman" w:eastAsia="Times New Roman" w:hAnsi="Times New Roman" w:cs="Times New Roman"/>
          <w:color w:val="000000" w:themeColor="text1"/>
          <w:sz w:val="24"/>
          <w:szCs w:val="24"/>
          <w:lang w:eastAsia="en-IN"/>
        </w:rPr>
        <w:t>img</w:t>
      </w:r>
      <w:proofErr w:type="spellEnd"/>
      <w:r w:rsidRPr="008670A9">
        <w:rPr>
          <w:rFonts w:ascii="Times New Roman" w:eastAsia="Times New Roman" w:hAnsi="Times New Roman" w:cs="Times New Roman"/>
          <w:color w:val="000000" w:themeColor="text1"/>
          <w:sz w:val="24"/>
          <w:szCs w:val="24"/>
          <w:lang w:eastAsia="en-IN"/>
        </w:rPr>
        <w:t xml:space="preserve"> </w:t>
      </w:r>
      <w:proofErr w:type="spellStart"/>
      <w:r w:rsidRPr="008670A9">
        <w:rPr>
          <w:rFonts w:ascii="Times New Roman" w:eastAsia="Times New Roman" w:hAnsi="Times New Roman" w:cs="Times New Roman"/>
          <w:color w:val="000000" w:themeColor="text1"/>
          <w:sz w:val="24"/>
          <w:szCs w:val="24"/>
          <w:lang w:eastAsia="en-IN"/>
        </w:rPr>
        <w:t>src</w:t>
      </w:r>
      <w:proofErr w:type="spellEnd"/>
      <w:r w:rsidRPr="008670A9">
        <w:rPr>
          <w:rFonts w:ascii="Times New Roman" w:eastAsia="Times New Roman" w:hAnsi="Times New Roman" w:cs="Times New Roman"/>
          <w:color w:val="000000" w:themeColor="text1"/>
          <w:sz w:val="24"/>
          <w:szCs w:val="24"/>
          <w:lang w:eastAsia="en-IN"/>
        </w:rPr>
        <w:t>="img15.jpg" alt=""&gt;</w:t>
      </w:r>
    </w:p>
    <w:p w14:paraId="0846D92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class="content"&gt;</w:t>
      </w:r>
    </w:p>
    <w:p w14:paraId="2104973D"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482AC73E"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&lt;p&gt;Esports to table-top </w:t>
      </w:r>
      <w:proofErr w:type="spellStart"/>
      <w:proofErr w:type="gramStart"/>
      <w:r w:rsidRPr="008670A9">
        <w:rPr>
          <w:rFonts w:ascii="Times New Roman" w:eastAsia="Times New Roman" w:hAnsi="Times New Roman" w:cs="Times New Roman"/>
          <w:color w:val="000000" w:themeColor="text1"/>
          <w:sz w:val="24"/>
          <w:szCs w:val="24"/>
          <w:lang w:eastAsia="en-IN"/>
        </w:rPr>
        <w:t>gaming,it's</w:t>
      </w:r>
      <w:proofErr w:type="spellEnd"/>
      <w:proofErr w:type="gramEnd"/>
      <w:r w:rsidRPr="008670A9">
        <w:rPr>
          <w:rFonts w:ascii="Times New Roman" w:eastAsia="Times New Roman" w:hAnsi="Times New Roman" w:cs="Times New Roman"/>
          <w:color w:val="000000" w:themeColor="text1"/>
          <w:sz w:val="24"/>
          <w:szCs w:val="24"/>
          <w:lang w:eastAsia="en-IN"/>
        </w:rPr>
        <w:t xml:space="preserve"> all here&lt;/p&gt;</w:t>
      </w:r>
    </w:p>
    <w:p w14:paraId="2C2A6553"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717DE5C9"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ab/>
      </w:r>
      <w:r w:rsidRPr="008670A9">
        <w:rPr>
          <w:rFonts w:ascii="Times New Roman" w:eastAsia="Times New Roman" w:hAnsi="Times New Roman" w:cs="Times New Roman"/>
          <w:color w:val="000000" w:themeColor="text1"/>
          <w:sz w:val="24"/>
          <w:szCs w:val="24"/>
          <w:lang w:eastAsia="en-IN"/>
        </w:rPr>
        <w:tab/>
      </w:r>
      <w:r w:rsidRPr="008670A9">
        <w:rPr>
          <w:rFonts w:ascii="Times New Roman" w:eastAsia="Times New Roman" w:hAnsi="Times New Roman" w:cs="Times New Roman"/>
          <w:color w:val="000000" w:themeColor="text1"/>
          <w:sz w:val="24"/>
          <w:szCs w:val="24"/>
          <w:lang w:eastAsia="en-IN"/>
        </w:rPr>
        <w:tab/>
      </w:r>
      <w:r w:rsidRPr="008670A9">
        <w:rPr>
          <w:rFonts w:ascii="Times New Roman" w:eastAsia="Times New Roman" w:hAnsi="Times New Roman" w:cs="Times New Roman"/>
          <w:color w:val="000000" w:themeColor="text1"/>
          <w:sz w:val="24"/>
          <w:szCs w:val="24"/>
          <w:lang w:eastAsia="en-IN"/>
        </w:rPr>
        <w:tab/>
        <w:t>&lt;/div&gt;</w:t>
      </w:r>
    </w:p>
    <w:p w14:paraId="05E5388C"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6BE3A387"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lastRenderedPageBreak/>
        <w:t xml:space="preserve">    &lt;/div&gt;</w:t>
      </w:r>
    </w:p>
    <w:p w14:paraId="46C32F38"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61B556B5" w14:textId="170570C0"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&lt;div class="hyper"&gt;</w:t>
      </w:r>
    </w:p>
    <w:p w14:paraId="04CC3FEA"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w:t>
      </w:r>
      <w:proofErr w:type="spellStart"/>
      <w:r w:rsidRPr="008670A9">
        <w:rPr>
          <w:rFonts w:ascii="Times New Roman" w:eastAsia="Times New Roman" w:hAnsi="Times New Roman" w:cs="Times New Roman"/>
          <w:color w:val="000000" w:themeColor="text1"/>
          <w:sz w:val="24"/>
          <w:szCs w:val="24"/>
          <w:lang w:eastAsia="en-IN"/>
        </w:rPr>
        <w:t>iframe</w:t>
      </w:r>
      <w:proofErr w:type="spellEnd"/>
      <w:r w:rsidRPr="008670A9">
        <w:rPr>
          <w:rFonts w:ascii="Times New Roman" w:eastAsia="Times New Roman" w:hAnsi="Times New Roman" w:cs="Times New Roman"/>
          <w:color w:val="000000" w:themeColor="text1"/>
          <w:sz w:val="24"/>
          <w:szCs w:val="24"/>
          <w:lang w:eastAsia="en-IN"/>
        </w:rPr>
        <w:t xml:space="preserve"> width="800" height="500" </w:t>
      </w:r>
      <w:proofErr w:type="spellStart"/>
      <w:r w:rsidRPr="008670A9">
        <w:rPr>
          <w:rFonts w:ascii="Times New Roman" w:eastAsia="Times New Roman" w:hAnsi="Times New Roman" w:cs="Times New Roman"/>
          <w:color w:val="000000" w:themeColor="text1"/>
          <w:sz w:val="24"/>
          <w:szCs w:val="24"/>
          <w:lang w:eastAsia="en-IN"/>
        </w:rPr>
        <w:t>src</w:t>
      </w:r>
      <w:proofErr w:type="spellEnd"/>
      <w:r w:rsidRPr="008670A9">
        <w:rPr>
          <w:rFonts w:ascii="Times New Roman" w:eastAsia="Times New Roman" w:hAnsi="Times New Roman" w:cs="Times New Roman"/>
          <w:color w:val="000000" w:themeColor="text1"/>
          <w:sz w:val="24"/>
          <w:szCs w:val="24"/>
          <w:lang w:eastAsia="en-IN"/>
        </w:rPr>
        <w:t xml:space="preserve">="https://www.youtube.com/embed/kGcQzh3XksM" title="YouTube video player" frameborder="0" allow="accelerometer; </w:t>
      </w:r>
      <w:proofErr w:type="spellStart"/>
      <w:r w:rsidRPr="008670A9">
        <w:rPr>
          <w:rFonts w:ascii="Times New Roman" w:eastAsia="Times New Roman" w:hAnsi="Times New Roman" w:cs="Times New Roman"/>
          <w:color w:val="000000" w:themeColor="text1"/>
          <w:sz w:val="24"/>
          <w:szCs w:val="24"/>
          <w:lang w:eastAsia="en-IN"/>
        </w:rPr>
        <w:t>autoplay</w:t>
      </w:r>
      <w:proofErr w:type="spellEnd"/>
      <w:r w:rsidRPr="008670A9">
        <w:rPr>
          <w:rFonts w:ascii="Times New Roman" w:eastAsia="Times New Roman" w:hAnsi="Times New Roman" w:cs="Times New Roman"/>
          <w:color w:val="000000" w:themeColor="text1"/>
          <w:sz w:val="24"/>
          <w:szCs w:val="24"/>
          <w:lang w:eastAsia="en-IN"/>
        </w:rPr>
        <w:t xml:space="preserve">; clipboard-write; encrypted-media; gyroscope; picture-in-picture; web-share" </w:t>
      </w:r>
      <w:proofErr w:type="spellStart"/>
      <w:r w:rsidRPr="008670A9">
        <w:rPr>
          <w:rFonts w:ascii="Times New Roman" w:eastAsia="Times New Roman" w:hAnsi="Times New Roman" w:cs="Times New Roman"/>
          <w:color w:val="000000" w:themeColor="text1"/>
          <w:sz w:val="24"/>
          <w:szCs w:val="24"/>
          <w:lang w:eastAsia="en-IN"/>
        </w:rPr>
        <w:t>allowfullscreen</w:t>
      </w:r>
      <w:proofErr w:type="spellEnd"/>
      <w:r w:rsidRPr="008670A9">
        <w:rPr>
          <w:rFonts w:ascii="Times New Roman" w:eastAsia="Times New Roman" w:hAnsi="Times New Roman" w:cs="Times New Roman"/>
          <w:color w:val="000000" w:themeColor="text1"/>
          <w:sz w:val="24"/>
          <w:szCs w:val="24"/>
          <w:lang w:eastAsia="en-IN"/>
        </w:rPr>
        <w:t>&gt;&lt;/</w:t>
      </w:r>
      <w:proofErr w:type="spellStart"/>
      <w:r w:rsidRPr="008670A9">
        <w:rPr>
          <w:rFonts w:ascii="Times New Roman" w:eastAsia="Times New Roman" w:hAnsi="Times New Roman" w:cs="Times New Roman"/>
          <w:color w:val="000000" w:themeColor="text1"/>
          <w:sz w:val="24"/>
          <w:szCs w:val="24"/>
          <w:lang w:eastAsia="en-IN"/>
        </w:rPr>
        <w:t>iframe</w:t>
      </w:r>
      <w:proofErr w:type="spellEnd"/>
      <w:r w:rsidRPr="008670A9">
        <w:rPr>
          <w:rFonts w:ascii="Times New Roman" w:eastAsia="Times New Roman" w:hAnsi="Times New Roman" w:cs="Times New Roman"/>
          <w:color w:val="000000" w:themeColor="text1"/>
          <w:sz w:val="24"/>
          <w:szCs w:val="24"/>
          <w:lang w:eastAsia="en-IN"/>
        </w:rPr>
        <w:t>&gt;</w:t>
      </w:r>
    </w:p>
    <w:p w14:paraId="2ABCA589"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&lt;/div&gt;</w:t>
      </w:r>
    </w:p>
    <w:p w14:paraId="22275515"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&lt;</w:t>
      </w:r>
      <w:proofErr w:type="spellStart"/>
      <w:r w:rsidRPr="008670A9">
        <w:rPr>
          <w:rFonts w:ascii="Times New Roman" w:eastAsia="Times New Roman" w:hAnsi="Times New Roman" w:cs="Times New Roman"/>
          <w:color w:val="000000" w:themeColor="text1"/>
          <w:sz w:val="24"/>
          <w:szCs w:val="24"/>
          <w:lang w:eastAsia="en-IN"/>
        </w:rPr>
        <w:t>img</w:t>
      </w:r>
      <w:proofErr w:type="spellEnd"/>
      <w:r w:rsidRPr="008670A9">
        <w:rPr>
          <w:rFonts w:ascii="Times New Roman" w:eastAsia="Times New Roman" w:hAnsi="Times New Roman" w:cs="Times New Roman"/>
          <w:color w:val="000000" w:themeColor="text1"/>
          <w:sz w:val="24"/>
          <w:szCs w:val="24"/>
          <w:lang w:eastAsia="en-IN"/>
        </w:rPr>
        <w:t xml:space="preserve"> </w:t>
      </w:r>
      <w:proofErr w:type="spellStart"/>
      <w:r w:rsidRPr="008670A9">
        <w:rPr>
          <w:rFonts w:ascii="Times New Roman" w:eastAsia="Times New Roman" w:hAnsi="Times New Roman" w:cs="Times New Roman"/>
          <w:color w:val="000000" w:themeColor="text1"/>
          <w:sz w:val="24"/>
          <w:szCs w:val="24"/>
          <w:lang w:eastAsia="en-IN"/>
        </w:rPr>
        <w:t>src</w:t>
      </w:r>
      <w:proofErr w:type="spellEnd"/>
      <w:r w:rsidRPr="008670A9">
        <w:rPr>
          <w:rFonts w:ascii="Times New Roman" w:eastAsia="Times New Roman" w:hAnsi="Times New Roman" w:cs="Times New Roman"/>
          <w:color w:val="000000" w:themeColor="text1"/>
          <w:sz w:val="24"/>
          <w:szCs w:val="24"/>
          <w:lang w:eastAsia="en-IN"/>
        </w:rPr>
        <w:t>="scrn1.jpg" width="1260" height="600"&gt;</w:t>
      </w:r>
    </w:p>
    <w:p w14:paraId="54C6D4AA"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&lt;div class="container2" id="c1"&gt;</w:t>
      </w:r>
    </w:p>
    <w:p w14:paraId="31C29A9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&lt;h1 class="heading2"&gt;buy </w:t>
      </w:r>
      <w:proofErr w:type="spellStart"/>
      <w:r w:rsidRPr="008670A9">
        <w:rPr>
          <w:rFonts w:ascii="Times New Roman" w:eastAsia="Times New Roman" w:hAnsi="Times New Roman" w:cs="Times New Roman"/>
          <w:color w:val="000000" w:themeColor="text1"/>
          <w:sz w:val="24"/>
          <w:szCs w:val="24"/>
          <w:lang w:eastAsia="en-IN"/>
        </w:rPr>
        <w:t>passess</w:t>
      </w:r>
      <w:proofErr w:type="spellEnd"/>
      <w:r w:rsidRPr="008670A9">
        <w:rPr>
          <w:rFonts w:ascii="Times New Roman" w:eastAsia="Times New Roman" w:hAnsi="Times New Roman" w:cs="Times New Roman"/>
          <w:color w:val="000000" w:themeColor="text1"/>
          <w:sz w:val="24"/>
          <w:szCs w:val="24"/>
          <w:lang w:eastAsia="en-IN"/>
        </w:rPr>
        <w:t>&lt;/h1&gt;</w:t>
      </w:r>
    </w:p>
    <w:p w14:paraId="40021B23"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class="box-container2"&gt;</w:t>
      </w:r>
    </w:p>
    <w:p w14:paraId="40B0429C" w14:textId="11B0A04B"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class="box2"&gt;</w:t>
      </w:r>
    </w:p>
    <w:p w14:paraId="44F841A0"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02FA60A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&lt;h3&gt;BENGALURU&lt;/h3&gt;</w:t>
      </w:r>
    </w:p>
    <w:p w14:paraId="5A59E198"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&lt;p&gt;Greatest comic cosplay place in </w:t>
      </w:r>
      <w:proofErr w:type="spellStart"/>
      <w:proofErr w:type="gramStart"/>
      <w:r w:rsidRPr="008670A9">
        <w:rPr>
          <w:rFonts w:ascii="Times New Roman" w:eastAsia="Times New Roman" w:hAnsi="Times New Roman" w:cs="Times New Roman"/>
          <w:color w:val="000000" w:themeColor="text1"/>
          <w:sz w:val="24"/>
          <w:szCs w:val="24"/>
          <w:lang w:eastAsia="en-IN"/>
        </w:rPr>
        <w:t>india</w:t>
      </w:r>
      <w:proofErr w:type="spellEnd"/>
      <w:r w:rsidRPr="008670A9">
        <w:rPr>
          <w:rFonts w:ascii="Times New Roman" w:eastAsia="Times New Roman" w:hAnsi="Times New Roman" w:cs="Times New Roman"/>
          <w:color w:val="000000" w:themeColor="text1"/>
          <w:sz w:val="24"/>
          <w:szCs w:val="24"/>
          <w:lang w:eastAsia="en-IN"/>
        </w:rPr>
        <w:t xml:space="preserve"> ,now</w:t>
      </w:r>
      <w:proofErr w:type="gramEnd"/>
      <w:r w:rsidRPr="008670A9">
        <w:rPr>
          <w:rFonts w:ascii="Times New Roman" w:eastAsia="Times New Roman" w:hAnsi="Times New Roman" w:cs="Times New Roman"/>
          <w:color w:val="000000" w:themeColor="text1"/>
          <w:sz w:val="24"/>
          <w:szCs w:val="24"/>
          <w:lang w:eastAsia="en-IN"/>
        </w:rPr>
        <w:t xml:space="preserve"> it is happening near you &lt;/p&gt;</w:t>
      </w:r>
    </w:p>
    <w:p w14:paraId="45306DA5"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&lt;a class="</w:t>
      </w:r>
      <w:proofErr w:type="spellStart"/>
      <w:r w:rsidRPr="008670A9">
        <w:rPr>
          <w:rFonts w:ascii="Times New Roman" w:eastAsia="Times New Roman" w:hAnsi="Times New Roman" w:cs="Times New Roman"/>
          <w:color w:val="000000" w:themeColor="text1"/>
          <w:sz w:val="24"/>
          <w:szCs w:val="24"/>
          <w:lang w:eastAsia="en-IN"/>
        </w:rPr>
        <w:t>btn</w:t>
      </w:r>
      <w:proofErr w:type="spellEnd"/>
      <w:r w:rsidRPr="008670A9">
        <w:rPr>
          <w:rFonts w:ascii="Times New Roman" w:eastAsia="Times New Roman" w:hAnsi="Times New Roman" w:cs="Times New Roman"/>
          <w:color w:val="000000" w:themeColor="text1"/>
          <w:sz w:val="24"/>
          <w:szCs w:val="24"/>
          <w:lang w:eastAsia="en-IN"/>
        </w:rPr>
        <w:t>"&gt;BOOK NOW&lt;/a&gt;</w:t>
      </w:r>
    </w:p>
    <w:p w14:paraId="150EC1EF"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2069F081" w14:textId="2BD7E8E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class="box2"&gt;</w:t>
      </w:r>
    </w:p>
    <w:p w14:paraId="1B3C4D06"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73638F95"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&lt;h3&gt;DELHI&lt;/h3&gt;</w:t>
      </w:r>
    </w:p>
    <w:p w14:paraId="4D882E01"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&lt;p&gt;Greatest comic cosplay place in </w:t>
      </w:r>
      <w:proofErr w:type="spellStart"/>
      <w:proofErr w:type="gramStart"/>
      <w:r w:rsidRPr="008670A9">
        <w:rPr>
          <w:rFonts w:ascii="Times New Roman" w:eastAsia="Times New Roman" w:hAnsi="Times New Roman" w:cs="Times New Roman"/>
          <w:color w:val="000000" w:themeColor="text1"/>
          <w:sz w:val="24"/>
          <w:szCs w:val="24"/>
          <w:lang w:eastAsia="en-IN"/>
        </w:rPr>
        <w:t>india</w:t>
      </w:r>
      <w:proofErr w:type="spellEnd"/>
      <w:r w:rsidRPr="008670A9">
        <w:rPr>
          <w:rFonts w:ascii="Times New Roman" w:eastAsia="Times New Roman" w:hAnsi="Times New Roman" w:cs="Times New Roman"/>
          <w:color w:val="000000" w:themeColor="text1"/>
          <w:sz w:val="24"/>
          <w:szCs w:val="24"/>
          <w:lang w:eastAsia="en-IN"/>
        </w:rPr>
        <w:t xml:space="preserve"> ,now</w:t>
      </w:r>
      <w:proofErr w:type="gramEnd"/>
      <w:r w:rsidRPr="008670A9">
        <w:rPr>
          <w:rFonts w:ascii="Times New Roman" w:eastAsia="Times New Roman" w:hAnsi="Times New Roman" w:cs="Times New Roman"/>
          <w:color w:val="000000" w:themeColor="text1"/>
          <w:sz w:val="24"/>
          <w:szCs w:val="24"/>
          <w:lang w:eastAsia="en-IN"/>
        </w:rPr>
        <w:t xml:space="preserve"> it is happening near you &lt;/p&gt;</w:t>
      </w:r>
    </w:p>
    <w:p w14:paraId="7C59C556"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&lt;a class="</w:t>
      </w:r>
      <w:proofErr w:type="spellStart"/>
      <w:r w:rsidRPr="008670A9">
        <w:rPr>
          <w:rFonts w:ascii="Times New Roman" w:eastAsia="Times New Roman" w:hAnsi="Times New Roman" w:cs="Times New Roman"/>
          <w:color w:val="000000" w:themeColor="text1"/>
          <w:sz w:val="24"/>
          <w:szCs w:val="24"/>
          <w:lang w:eastAsia="en-IN"/>
        </w:rPr>
        <w:t>btn</w:t>
      </w:r>
      <w:proofErr w:type="spellEnd"/>
      <w:r w:rsidRPr="008670A9">
        <w:rPr>
          <w:rFonts w:ascii="Times New Roman" w:eastAsia="Times New Roman" w:hAnsi="Times New Roman" w:cs="Times New Roman"/>
          <w:color w:val="000000" w:themeColor="text1"/>
          <w:sz w:val="24"/>
          <w:szCs w:val="24"/>
          <w:lang w:eastAsia="en-IN"/>
        </w:rPr>
        <w:t>"&gt;BOOK NOW&lt;/a&gt;</w:t>
      </w:r>
    </w:p>
    <w:p w14:paraId="1BB35507"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1159B394" w14:textId="7232A365"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 class="box2"&gt;</w:t>
      </w:r>
    </w:p>
    <w:p w14:paraId="394AEBB0"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0A409E40"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&lt;h3&gt;MUMBAI&lt;/h3&gt;</w:t>
      </w:r>
    </w:p>
    <w:p w14:paraId="6C03B286"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&lt;p&gt;&gt;Greatest comic cosplay place in </w:t>
      </w:r>
      <w:proofErr w:type="spellStart"/>
      <w:proofErr w:type="gramStart"/>
      <w:r w:rsidRPr="008670A9">
        <w:rPr>
          <w:rFonts w:ascii="Times New Roman" w:eastAsia="Times New Roman" w:hAnsi="Times New Roman" w:cs="Times New Roman"/>
          <w:color w:val="000000" w:themeColor="text1"/>
          <w:sz w:val="24"/>
          <w:szCs w:val="24"/>
          <w:lang w:eastAsia="en-IN"/>
        </w:rPr>
        <w:t>india</w:t>
      </w:r>
      <w:proofErr w:type="spellEnd"/>
      <w:r w:rsidRPr="008670A9">
        <w:rPr>
          <w:rFonts w:ascii="Times New Roman" w:eastAsia="Times New Roman" w:hAnsi="Times New Roman" w:cs="Times New Roman"/>
          <w:color w:val="000000" w:themeColor="text1"/>
          <w:sz w:val="24"/>
          <w:szCs w:val="24"/>
          <w:lang w:eastAsia="en-IN"/>
        </w:rPr>
        <w:t xml:space="preserve"> ,now</w:t>
      </w:r>
      <w:proofErr w:type="gramEnd"/>
      <w:r w:rsidRPr="008670A9">
        <w:rPr>
          <w:rFonts w:ascii="Times New Roman" w:eastAsia="Times New Roman" w:hAnsi="Times New Roman" w:cs="Times New Roman"/>
          <w:color w:val="000000" w:themeColor="text1"/>
          <w:sz w:val="24"/>
          <w:szCs w:val="24"/>
          <w:lang w:eastAsia="en-IN"/>
        </w:rPr>
        <w:t xml:space="preserve"> it is happening near you &lt;/p&gt;</w:t>
      </w:r>
    </w:p>
    <w:p w14:paraId="64E49E23"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&lt;a class="</w:t>
      </w:r>
      <w:proofErr w:type="spellStart"/>
      <w:r w:rsidRPr="008670A9">
        <w:rPr>
          <w:rFonts w:ascii="Times New Roman" w:eastAsia="Times New Roman" w:hAnsi="Times New Roman" w:cs="Times New Roman"/>
          <w:color w:val="000000" w:themeColor="text1"/>
          <w:sz w:val="24"/>
          <w:szCs w:val="24"/>
          <w:lang w:eastAsia="en-IN"/>
        </w:rPr>
        <w:t>btn</w:t>
      </w:r>
      <w:proofErr w:type="spellEnd"/>
      <w:r w:rsidRPr="008670A9">
        <w:rPr>
          <w:rFonts w:ascii="Times New Roman" w:eastAsia="Times New Roman" w:hAnsi="Times New Roman" w:cs="Times New Roman"/>
          <w:color w:val="000000" w:themeColor="text1"/>
          <w:sz w:val="24"/>
          <w:szCs w:val="24"/>
          <w:lang w:eastAsia="en-IN"/>
        </w:rPr>
        <w:t>"&gt;BOOK NOW&lt;/a&gt;</w:t>
      </w:r>
    </w:p>
    <w:p w14:paraId="0A040F87"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&lt;/div&gt;</w:t>
      </w:r>
    </w:p>
    <w:p w14:paraId="65CDC713"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w:t>
      </w:r>
    </w:p>
    <w:p w14:paraId="19E19B62"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lastRenderedPageBreak/>
        <w:t xml:space="preserve">    &lt;/div&gt;</w:t>
      </w:r>
    </w:p>
    <w:p w14:paraId="2F02E4DC" w14:textId="225B0BD4"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&lt;/div&gt;</w:t>
      </w:r>
    </w:p>
    <w:p w14:paraId="1D1294C1" w14:textId="77777777" w:rsidR="00E453BA" w:rsidRPr="008670A9" w:rsidRDefault="00E453BA" w:rsidP="00E453BA">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 xml:space="preserve">  &lt;/body&gt;</w:t>
      </w:r>
    </w:p>
    <w:p w14:paraId="39151C2C" w14:textId="79E68698" w:rsidR="008670A9" w:rsidRDefault="00E453BA" w:rsidP="008670A9">
      <w:pPr>
        <w:rPr>
          <w:rFonts w:ascii="Times New Roman" w:eastAsia="Times New Roman" w:hAnsi="Times New Roman" w:cs="Times New Roman"/>
          <w:color w:val="000000" w:themeColor="text1"/>
          <w:sz w:val="24"/>
          <w:szCs w:val="24"/>
          <w:lang w:eastAsia="en-IN"/>
        </w:rPr>
      </w:pPr>
      <w:r w:rsidRPr="008670A9">
        <w:rPr>
          <w:rFonts w:ascii="Times New Roman" w:eastAsia="Times New Roman" w:hAnsi="Times New Roman" w:cs="Times New Roman"/>
          <w:color w:val="000000" w:themeColor="text1"/>
          <w:sz w:val="24"/>
          <w:szCs w:val="24"/>
          <w:lang w:eastAsia="en-IN"/>
        </w:rPr>
        <w:t>&lt;/html&gt;</w:t>
      </w:r>
    </w:p>
    <w:p w14:paraId="1BC6616B" w14:textId="77777777" w:rsidR="008670A9" w:rsidRDefault="008670A9" w:rsidP="008670A9">
      <w:pPr>
        <w:rPr>
          <w:rFonts w:ascii="Times New Roman" w:eastAsia="Times New Roman" w:hAnsi="Times New Roman" w:cs="Times New Roman"/>
          <w:color w:val="000000" w:themeColor="text1"/>
          <w:sz w:val="24"/>
          <w:szCs w:val="24"/>
          <w:lang w:eastAsia="en-IN"/>
        </w:rPr>
      </w:pPr>
    </w:p>
    <w:p w14:paraId="19BD18FD" w14:textId="7BC7BFC6" w:rsidR="00911010" w:rsidRPr="008670A9" w:rsidRDefault="005E6154" w:rsidP="008670A9">
      <w:pPr>
        <w:rPr>
          <w:rFonts w:ascii="Consolas" w:eastAsia="Times New Roman" w:hAnsi="Consolas" w:cs="Times New Roman"/>
          <w:color w:val="808080"/>
          <w:sz w:val="24"/>
          <w:szCs w:val="24"/>
          <w:lang w:eastAsia="en-IN"/>
        </w:rPr>
      </w:pPr>
      <w:r w:rsidRPr="005E6154">
        <w:rPr>
          <w:rFonts w:ascii="Times New Roman" w:hAnsi="Times New Roman" w:cs="Times New Roman"/>
          <w:b/>
          <w:bCs/>
          <w:sz w:val="28"/>
          <w:szCs w:val="28"/>
        </w:rPr>
        <w:t>CSS FILE:</w:t>
      </w:r>
    </w:p>
    <w:p w14:paraId="1C956613" w14:textId="03B389E0" w:rsidR="00911010" w:rsidRPr="00911010" w:rsidRDefault="00911010" w:rsidP="00911010">
      <w:pPr>
        <w:jc w:val="both"/>
        <w:rPr>
          <w:rFonts w:ascii="Times New Roman" w:hAnsi="Times New Roman" w:cs="Times New Roman"/>
          <w:sz w:val="24"/>
          <w:szCs w:val="24"/>
        </w:rPr>
      </w:pPr>
    </w:p>
    <w:p w14:paraId="2A79A19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roofErr w:type="gramStart"/>
      <w:r w:rsidRPr="00911010">
        <w:rPr>
          <w:rFonts w:ascii="Times New Roman" w:hAnsi="Times New Roman" w:cs="Times New Roman"/>
          <w:sz w:val="24"/>
          <w:szCs w:val="24"/>
        </w:rPr>
        <w:t>import</w:t>
      </w:r>
      <w:proofErr w:type="gramEnd"/>
      <w:r w:rsidRPr="00911010">
        <w:rPr>
          <w:rFonts w:ascii="Times New Roman" w:hAnsi="Times New Roman" w:cs="Times New Roman"/>
          <w:sz w:val="24"/>
          <w:szCs w:val="24"/>
        </w:rPr>
        <w:t xml:space="preserve"> url('https://fonts.googleapis.com/css?family=Poppins:400,500,600,700&amp;display=swap');</w:t>
      </w:r>
    </w:p>
    <w:p w14:paraId="1738407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640F158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 0;</w:t>
      </w:r>
    </w:p>
    <w:p w14:paraId="31BA1AF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 0;</w:t>
      </w:r>
    </w:p>
    <w:p w14:paraId="4BA9225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box-sizing: border-box;</w:t>
      </w:r>
    </w:p>
    <w:p w14:paraId="329633D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font-family: 'Poppins', sans-serif;</w:t>
      </w:r>
    </w:p>
    <w:p w14:paraId="474EFA8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3BEE9EFB"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nav{</w:t>
      </w:r>
      <w:proofErr w:type="gramEnd"/>
    </w:p>
    <w:p w14:paraId="4C55E00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flex;</w:t>
      </w:r>
    </w:p>
    <w:p w14:paraId="157FFBA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height: 80px;</w:t>
      </w:r>
    </w:p>
    <w:p w14:paraId="69E7103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width: 100%;</w:t>
      </w:r>
    </w:p>
    <w:p w14:paraId="6065C4D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 #1b1b1b;</w:t>
      </w:r>
    </w:p>
    <w:p w14:paraId="3B3CD15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align-items: </w:t>
      </w:r>
      <w:proofErr w:type="spellStart"/>
      <w:r w:rsidRPr="00911010">
        <w:rPr>
          <w:rFonts w:ascii="Times New Roman" w:hAnsi="Times New Roman" w:cs="Times New Roman"/>
          <w:sz w:val="24"/>
          <w:szCs w:val="24"/>
        </w:rPr>
        <w:t>center</w:t>
      </w:r>
      <w:proofErr w:type="spellEnd"/>
      <w:r w:rsidRPr="00911010">
        <w:rPr>
          <w:rFonts w:ascii="Times New Roman" w:hAnsi="Times New Roman" w:cs="Times New Roman"/>
          <w:sz w:val="24"/>
          <w:szCs w:val="24"/>
        </w:rPr>
        <w:t>;</w:t>
      </w:r>
    </w:p>
    <w:p w14:paraId="27386FD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justify-content: space-between;</w:t>
      </w:r>
    </w:p>
    <w:p w14:paraId="3B26840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 0 50px 0 100px;</w:t>
      </w:r>
    </w:p>
    <w:p w14:paraId="4FA32DD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flex-wrap: wrap;</w:t>
      </w:r>
    </w:p>
    <w:p w14:paraId="4221BD1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2360C3A0"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nav .logo</w:t>
      </w:r>
      <w:proofErr w:type="gramEnd"/>
      <w:r w:rsidRPr="00911010">
        <w:rPr>
          <w:rFonts w:ascii="Times New Roman" w:hAnsi="Times New Roman" w:cs="Times New Roman"/>
          <w:sz w:val="24"/>
          <w:szCs w:val="24"/>
        </w:rPr>
        <w:t>{</w:t>
      </w:r>
    </w:p>
    <w:p w14:paraId="523D8C8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 #fff;</w:t>
      </w:r>
    </w:p>
    <w:p w14:paraId="1E458BE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font-size: 35px;</w:t>
      </w:r>
    </w:p>
    <w:p w14:paraId="6D15343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font-weight: 600;</w:t>
      </w:r>
    </w:p>
    <w:p w14:paraId="6180581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3C0B3B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nav </w:t>
      </w:r>
      <w:proofErr w:type="spellStart"/>
      <w:proofErr w:type="gram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w:t>
      </w:r>
      <w:proofErr w:type="gramEnd"/>
    </w:p>
    <w:p w14:paraId="62BA436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display: flex;</w:t>
      </w:r>
    </w:p>
    <w:p w14:paraId="1EB87F7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flex-wrap: wrap;</w:t>
      </w:r>
    </w:p>
    <w:p w14:paraId="26FDCE4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list-style: none;</w:t>
      </w:r>
    </w:p>
    <w:p w14:paraId="71DFEE9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36D0B41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nav </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li{</w:t>
      </w:r>
      <w:proofErr w:type="gramEnd"/>
    </w:p>
    <w:p w14:paraId="7F99371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 0 5px;</w:t>
      </w:r>
    </w:p>
    <w:p w14:paraId="33E410D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4F665EF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nav </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 xml:space="preserve"> li </w:t>
      </w:r>
      <w:proofErr w:type="gramStart"/>
      <w:r w:rsidRPr="00911010">
        <w:rPr>
          <w:rFonts w:ascii="Times New Roman" w:hAnsi="Times New Roman" w:cs="Times New Roman"/>
          <w:sz w:val="24"/>
          <w:szCs w:val="24"/>
        </w:rPr>
        <w:t>a{</w:t>
      </w:r>
      <w:proofErr w:type="gramEnd"/>
    </w:p>
    <w:p w14:paraId="255634A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 #f2f2f2;</w:t>
      </w:r>
    </w:p>
    <w:p w14:paraId="772E950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text-decoration: none;</w:t>
      </w:r>
    </w:p>
    <w:p w14:paraId="511712E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font-size: 18px;</w:t>
      </w:r>
    </w:p>
    <w:p w14:paraId="7D3C924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font-weight: 500;</w:t>
      </w:r>
    </w:p>
    <w:p w14:paraId="17C4019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 8px 15px;</w:t>
      </w:r>
    </w:p>
    <w:p w14:paraId="557DAB0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border-radius: 5px;</w:t>
      </w:r>
    </w:p>
    <w:p w14:paraId="5117666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letter-spacing: 1px;</w:t>
      </w:r>
    </w:p>
    <w:p w14:paraId="09C0CAC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transition: all 0.3s ease;</w:t>
      </w:r>
    </w:p>
    <w:p w14:paraId="3ABCC8F4"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2C2B988E" w14:textId="067467BF"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nav </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 xml:space="preserve"> li </w:t>
      </w:r>
      <w:proofErr w:type="gramStart"/>
      <w:r w:rsidRPr="00911010">
        <w:rPr>
          <w:rFonts w:ascii="Times New Roman" w:hAnsi="Times New Roman" w:cs="Times New Roman"/>
          <w:sz w:val="24"/>
          <w:szCs w:val="24"/>
        </w:rPr>
        <w:t>a:hover</w:t>
      </w:r>
      <w:proofErr w:type="gramEnd"/>
      <w:r w:rsidRPr="00911010">
        <w:rPr>
          <w:rFonts w:ascii="Times New Roman" w:hAnsi="Times New Roman" w:cs="Times New Roman"/>
          <w:sz w:val="24"/>
          <w:szCs w:val="24"/>
        </w:rPr>
        <w:t>{</w:t>
      </w:r>
    </w:p>
    <w:p w14:paraId="1F885C9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 #111;</w:t>
      </w:r>
    </w:p>
    <w:p w14:paraId="4D5436D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 #fff;</w:t>
      </w:r>
    </w:p>
    <w:p w14:paraId="32C89BD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55104B3F"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nav .menu</w:t>
      </w:r>
      <w:proofErr w:type="gramEnd"/>
      <w:r w:rsidRPr="00911010">
        <w:rPr>
          <w:rFonts w:ascii="Times New Roman" w:hAnsi="Times New Roman" w:cs="Times New Roman"/>
          <w:sz w:val="24"/>
          <w:szCs w:val="24"/>
        </w:rPr>
        <w:t>-</w:t>
      </w:r>
      <w:proofErr w:type="spellStart"/>
      <w:r w:rsidRPr="00911010">
        <w:rPr>
          <w:rFonts w:ascii="Times New Roman" w:hAnsi="Times New Roman" w:cs="Times New Roman"/>
          <w:sz w:val="24"/>
          <w:szCs w:val="24"/>
        </w:rPr>
        <w:t>btn</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i</w:t>
      </w:r>
      <w:proofErr w:type="spellEnd"/>
      <w:r w:rsidRPr="00911010">
        <w:rPr>
          <w:rFonts w:ascii="Times New Roman" w:hAnsi="Times New Roman" w:cs="Times New Roman"/>
          <w:sz w:val="24"/>
          <w:szCs w:val="24"/>
        </w:rPr>
        <w:t>{</w:t>
      </w:r>
    </w:p>
    <w:p w14:paraId="6D23812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 #fff;</w:t>
      </w:r>
    </w:p>
    <w:p w14:paraId="061FC4F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font-size: 22px;</w:t>
      </w:r>
    </w:p>
    <w:p w14:paraId="0BD4DA6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cursor: pointer;</w:t>
      </w:r>
    </w:p>
    <w:p w14:paraId="7FCA851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none;</w:t>
      </w:r>
    </w:p>
    <w:p w14:paraId="1761AD7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94942F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input[type="checkbox</w:t>
      </w:r>
      <w:proofErr w:type="gramStart"/>
      <w:r w:rsidRPr="00911010">
        <w:rPr>
          <w:rFonts w:ascii="Times New Roman" w:hAnsi="Times New Roman" w:cs="Times New Roman"/>
          <w:sz w:val="24"/>
          <w:szCs w:val="24"/>
        </w:rPr>
        <w:t>"]{</w:t>
      </w:r>
      <w:proofErr w:type="gramEnd"/>
    </w:p>
    <w:p w14:paraId="2A99E9A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none;</w:t>
      </w:r>
    </w:p>
    <w:p w14:paraId="6DA6485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F314DA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@media (max-width: 1000</w:t>
      </w:r>
      <w:proofErr w:type="gramStart"/>
      <w:r w:rsidRPr="00911010">
        <w:rPr>
          <w:rFonts w:ascii="Times New Roman" w:hAnsi="Times New Roman" w:cs="Times New Roman"/>
          <w:sz w:val="24"/>
          <w:szCs w:val="24"/>
        </w:rPr>
        <w:t>px){</w:t>
      </w:r>
      <w:proofErr w:type="gramEnd"/>
    </w:p>
    <w:p w14:paraId="417CCDD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nav{</w:t>
      </w:r>
      <w:proofErr w:type="gramEnd"/>
    </w:p>
    <w:p w14:paraId="6BF0B61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 0 40px 0 50px;</w:t>
      </w:r>
    </w:p>
    <w:p w14:paraId="0C85C70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03302B9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6A04D22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roofErr w:type="gramStart"/>
      <w:r w:rsidRPr="00911010">
        <w:rPr>
          <w:rFonts w:ascii="Times New Roman" w:hAnsi="Times New Roman" w:cs="Times New Roman"/>
          <w:sz w:val="24"/>
          <w:szCs w:val="24"/>
        </w:rPr>
        <w:t>media</w:t>
      </w:r>
      <w:proofErr w:type="gramEnd"/>
      <w:r w:rsidRPr="00911010">
        <w:rPr>
          <w:rFonts w:ascii="Times New Roman" w:hAnsi="Times New Roman" w:cs="Times New Roman"/>
          <w:sz w:val="24"/>
          <w:szCs w:val="24"/>
        </w:rPr>
        <w:t xml:space="preserve"> (max-width: 920px) {</w:t>
      </w:r>
    </w:p>
    <w:p w14:paraId="55FE6ED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nav .menu</w:t>
      </w:r>
      <w:proofErr w:type="gramEnd"/>
      <w:r w:rsidRPr="00911010">
        <w:rPr>
          <w:rFonts w:ascii="Times New Roman" w:hAnsi="Times New Roman" w:cs="Times New Roman"/>
          <w:sz w:val="24"/>
          <w:szCs w:val="24"/>
        </w:rPr>
        <w:t>-</w:t>
      </w:r>
      <w:proofErr w:type="spellStart"/>
      <w:r w:rsidRPr="00911010">
        <w:rPr>
          <w:rFonts w:ascii="Times New Roman" w:hAnsi="Times New Roman" w:cs="Times New Roman"/>
          <w:sz w:val="24"/>
          <w:szCs w:val="24"/>
        </w:rPr>
        <w:t>btn</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i</w:t>
      </w:r>
      <w:proofErr w:type="spellEnd"/>
      <w:r w:rsidRPr="00911010">
        <w:rPr>
          <w:rFonts w:ascii="Times New Roman" w:hAnsi="Times New Roman" w:cs="Times New Roman"/>
          <w:sz w:val="24"/>
          <w:szCs w:val="24"/>
        </w:rPr>
        <w:t>{</w:t>
      </w:r>
    </w:p>
    <w:p w14:paraId="1CEF350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block;</w:t>
      </w:r>
    </w:p>
    <w:p w14:paraId="1FD312B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7F82760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click:checked</w:t>
      </w:r>
      <w:proofErr w:type="gramEnd"/>
      <w:r w:rsidRPr="00911010">
        <w:rPr>
          <w:rFonts w:ascii="Times New Roman" w:hAnsi="Times New Roman" w:cs="Times New Roman"/>
          <w:sz w:val="24"/>
          <w:szCs w:val="24"/>
        </w:rPr>
        <w:t xml:space="preserve"> ~ .menu-</w:t>
      </w:r>
      <w:proofErr w:type="spellStart"/>
      <w:r w:rsidRPr="00911010">
        <w:rPr>
          <w:rFonts w:ascii="Times New Roman" w:hAnsi="Times New Roman" w:cs="Times New Roman"/>
          <w:sz w:val="24"/>
          <w:szCs w:val="24"/>
        </w:rPr>
        <w:t>btn</w:t>
      </w:r>
      <w:proofErr w:type="spellEnd"/>
      <w:r w:rsidRPr="00911010">
        <w:rPr>
          <w:rFonts w:ascii="Times New Roman" w:hAnsi="Times New Roman" w:cs="Times New Roman"/>
          <w:sz w:val="24"/>
          <w:szCs w:val="24"/>
        </w:rPr>
        <w:t xml:space="preserve"> i:before{</w:t>
      </w:r>
    </w:p>
    <w:p w14:paraId="4AF80D6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content: "\f00d";</w:t>
      </w:r>
    </w:p>
    <w:p w14:paraId="29269D8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49771D7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nav </w:t>
      </w:r>
      <w:proofErr w:type="spellStart"/>
      <w:proofErr w:type="gram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w:t>
      </w:r>
      <w:proofErr w:type="gramEnd"/>
    </w:p>
    <w:p w14:paraId="79B21FA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position: fixed;</w:t>
      </w:r>
    </w:p>
    <w:p w14:paraId="4174C65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top: 80px;</w:t>
      </w:r>
    </w:p>
    <w:p w14:paraId="37EB04A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left: -100%;</w:t>
      </w:r>
    </w:p>
    <w:p w14:paraId="4E1E41D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 #111;</w:t>
      </w:r>
    </w:p>
    <w:p w14:paraId="79D1111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height: 100vh;</w:t>
      </w:r>
    </w:p>
    <w:p w14:paraId="6489E22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width: 100%;</w:t>
      </w:r>
    </w:p>
    <w:p w14:paraId="18B66FA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text-align: </w:t>
      </w:r>
      <w:proofErr w:type="spellStart"/>
      <w:r w:rsidRPr="00911010">
        <w:rPr>
          <w:rFonts w:ascii="Times New Roman" w:hAnsi="Times New Roman" w:cs="Times New Roman"/>
          <w:sz w:val="24"/>
          <w:szCs w:val="24"/>
        </w:rPr>
        <w:t>center</w:t>
      </w:r>
      <w:proofErr w:type="spellEnd"/>
      <w:r w:rsidRPr="00911010">
        <w:rPr>
          <w:rFonts w:ascii="Times New Roman" w:hAnsi="Times New Roman" w:cs="Times New Roman"/>
          <w:sz w:val="24"/>
          <w:szCs w:val="24"/>
        </w:rPr>
        <w:t>;</w:t>
      </w:r>
    </w:p>
    <w:p w14:paraId="29E61FF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block;</w:t>
      </w:r>
    </w:p>
    <w:p w14:paraId="7C6495A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transition: all 0.3s ease;</w:t>
      </w:r>
    </w:p>
    <w:p w14:paraId="39CE027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2F42083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click:checked</w:t>
      </w:r>
      <w:proofErr w:type="gramEnd"/>
      <w:r w:rsidRPr="00911010">
        <w:rPr>
          <w:rFonts w:ascii="Times New Roman" w:hAnsi="Times New Roman" w:cs="Times New Roman"/>
          <w:sz w:val="24"/>
          <w:szCs w:val="24"/>
        </w:rPr>
        <w:t xml:space="preserve"> ~ </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w:t>
      </w:r>
    </w:p>
    <w:p w14:paraId="1342168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left: 0;</w:t>
      </w:r>
    </w:p>
    <w:p w14:paraId="6966E5C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2B89C7A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nav </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li{</w:t>
      </w:r>
      <w:proofErr w:type="gramEnd"/>
    </w:p>
    <w:p w14:paraId="5FBC382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width: 100%;</w:t>
      </w:r>
    </w:p>
    <w:p w14:paraId="52C28FF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 40px 0;</w:t>
      </w:r>
    </w:p>
    <w:p w14:paraId="0D19331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1AC9128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nav </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 xml:space="preserve"> li </w:t>
      </w:r>
      <w:proofErr w:type="gramStart"/>
      <w:r w:rsidRPr="00911010">
        <w:rPr>
          <w:rFonts w:ascii="Times New Roman" w:hAnsi="Times New Roman" w:cs="Times New Roman"/>
          <w:sz w:val="24"/>
          <w:szCs w:val="24"/>
        </w:rPr>
        <w:t>a{</w:t>
      </w:r>
      <w:proofErr w:type="gramEnd"/>
    </w:p>
    <w:p w14:paraId="2ED9A35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width: 100%;</w:t>
      </w:r>
    </w:p>
    <w:p w14:paraId="6E5BD43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margin-left: -100%;</w:t>
      </w:r>
    </w:p>
    <w:p w14:paraId="53E9F24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block;</w:t>
      </w:r>
    </w:p>
    <w:p w14:paraId="50FFE6E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font-size: 20px;</w:t>
      </w:r>
    </w:p>
    <w:p w14:paraId="044A21B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transition: 0.6s cubic-</w:t>
      </w:r>
      <w:proofErr w:type="spellStart"/>
      <w:proofErr w:type="gramStart"/>
      <w:r w:rsidRPr="00911010">
        <w:rPr>
          <w:rFonts w:ascii="Times New Roman" w:hAnsi="Times New Roman" w:cs="Times New Roman"/>
          <w:sz w:val="24"/>
          <w:szCs w:val="24"/>
        </w:rPr>
        <w:t>bezier</w:t>
      </w:r>
      <w:proofErr w:type="spellEnd"/>
      <w:r w:rsidRPr="00911010">
        <w:rPr>
          <w:rFonts w:ascii="Times New Roman" w:hAnsi="Times New Roman" w:cs="Times New Roman"/>
          <w:sz w:val="24"/>
          <w:szCs w:val="24"/>
        </w:rPr>
        <w:t>(</w:t>
      </w:r>
      <w:proofErr w:type="gramEnd"/>
      <w:r w:rsidRPr="00911010">
        <w:rPr>
          <w:rFonts w:ascii="Times New Roman" w:hAnsi="Times New Roman" w:cs="Times New Roman"/>
          <w:sz w:val="24"/>
          <w:szCs w:val="24"/>
        </w:rPr>
        <w:t>0.68, -0.55, 0.265, 1.55);</w:t>
      </w:r>
    </w:p>
    <w:p w14:paraId="2AFBE4E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1C89956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click:checked</w:t>
      </w:r>
      <w:proofErr w:type="gramEnd"/>
      <w:r w:rsidRPr="00911010">
        <w:rPr>
          <w:rFonts w:ascii="Times New Roman" w:hAnsi="Times New Roman" w:cs="Times New Roman"/>
          <w:sz w:val="24"/>
          <w:szCs w:val="24"/>
        </w:rPr>
        <w:t xml:space="preserve"> ~ </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 xml:space="preserve"> li a{</w:t>
      </w:r>
    </w:p>
    <w:p w14:paraId="6535C40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margin-left: 0px;</w:t>
      </w:r>
    </w:p>
    <w:p w14:paraId="5AADDCB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5AF93DB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nav </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 xml:space="preserve"> li </w:t>
      </w:r>
      <w:proofErr w:type="spellStart"/>
      <w:proofErr w:type="gramStart"/>
      <w:r w:rsidRPr="00911010">
        <w:rPr>
          <w:rFonts w:ascii="Times New Roman" w:hAnsi="Times New Roman" w:cs="Times New Roman"/>
          <w:sz w:val="24"/>
          <w:szCs w:val="24"/>
        </w:rPr>
        <w:t>a.active</w:t>
      </w:r>
      <w:proofErr w:type="spellEnd"/>
      <w:proofErr w:type="gramEnd"/>
      <w:r w:rsidRPr="00911010">
        <w:rPr>
          <w:rFonts w:ascii="Times New Roman" w:hAnsi="Times New Roman" w:cs="Times New Roman"/>
          <w:sz w:val="24"/>
          <w:szCs w:val="24"/>
        </w:rPr>
        <w:t>,</w:t>
      </w:r>
    </w:p>
    <w:p w14:paraId="26C131C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nav </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 xml:space="preserve"> li </w:t>
      </w:r>
      <w:proofErr w:type="gramStart"/>
      <w:r w:rsidRPr="00911010">
        <w:rPr>
          <w:rFonts w:ascii="Times New Roman" w:hAnsi="Times New Roman" w:cs="Times New Roman"/>
          <w:sz w:val="24"/>
          <w:szCs w:val="24"/>
        </w:rPr>
        <w:t>a:hover</w:t>
      </w:r>
      <w:proofErr w:type="gramEnd"/>
      <w:r w:rsidRPr="00911010">
        <w:rPr>
          <w:rFonts w:ascii="Times New Roman" w:hAnsi="Times New Roman" w:cs="Times New Roman"/>
          <w:sz w:val="24"/>
          <w:szCs w:val="24"/>
        </w:rPr>
        <w:t>{</w:t>
      </w:r>
    </w:p>
    <w:p w14:paraId="5CA078A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 none;</w:t>
      </w:r>
    </w:p>
    <w:p w14:paraId="1340E60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 cyan;</w:t>
      </w:r>
    </w:p>
    <w:p w14:paraId="3BC541B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05CA0037"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3374872" w14:textId="777605D0"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.packages</w:t>
      </w:r>
      <w:proofErr w:type="gramEnd"/>
      <w:r w:rsidRPr="00911010">
        <w:rPr>
          <w:rFonts w:ascii="Times New Roman" w:hAnsi="Times New Roman" w:cs="Times New Roman"/>
          <w:sz w:val="24"/>
          <w:szCs w:val="24"/>
        </w:rPr>
        <w:t xml:space="preserve"> .box-container{</w:t>
      </w:r>
    </w:p>
    <w:p w14:paraId="4AE30B4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ab/>
        <w:t xml:space="preserve"> display: grid;</w:t>
      </w:r>
    </w:p>
    <w:p w14:paraId="0333FEF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grid-template-columns: auto </w:t>
      </w:r>
      <w:proofErr w:type="spellStart"/>
      <w:r w:rsidRPr="00911010">
        <w:rPr>
          <w:rFonts w:ascii="Times New Roman" w:hAnsi="Times New Roman" w:cs="Times New Roman"/>
          <w:sz w:val="24"/>
          <w:szCs w:val="24"/>
        </w:rPr>
        <w:t>auto</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auto</w:t>
      </w:r>
      <w:proofErr w:type="spellEnd"/>
      <w:r w:rsidRPr="00911010">
        <w:rPr>
          <w:rFonts w:ascii="Times New Roman" w:hAnsi="Times New Roman" w:cs="Times New Roman"/>
          <w:sz w:val="24"/>
          <w:szCs w:val="24"/>
        </w:rPr>
        <w:t>;</w:t>
      </w:r>
    </w:p>
    <w:p w14:paraId="7CC99D6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w:t>
      </w:r>
      <w:proofErr w:type="spell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 #2196F3;</w:t>
      </w:r>
    </w:p>
    <w:p w14:paraId="5DA8576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 10px;</w:t>
      </w:r>
    </w:p>
    <w:p w14:paraId="1E2EEDC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3BEE9D9B"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ab/>
      </w:r>
    </w:p>
    <w:p w14:paraId="2A428F7F" w14:textId="3176F701"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.packages</w:t>
      </w:r>
      <w:proofErr w:type="gramEnd"/>
      <w:r w:rsidRPr="00911010">
        <w:rPr>
          <w:rFonts w:ascii="Times New Roman" w:hAnsi="Times New Roman" w:cs="Times New Roman"/>
          <w:sz w:val="24"/>
          <w:szCs w:val="24"/>
        </w:rPr>
        <w:t xml:space="preserve"> .box-container .box{</w:t>
      </w:r>
    </w:p>
    <w:p w14:paraId="5687BA4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flex:1 1 30rem;</w:t>
      </w:r>
    </w:p>
    <w:p w14:paraId="3002FA8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border-radius: .5rem;</w:t>
      </w:r>
    </w:p>
    <w:p w14:paraId="7D52161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overflow: hidden;</w:t>
      </w:r>
    </w:p>
    <w:p w14:paraId="51262C4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box-shadow: 0 1rem 2rem </w:t>
      </w:r>
      <w:proofErr w:type="spellStart"/>
      <w:proofErr w:type="gramStart"/>
      <w:r w:rsidRPr="00911010">
        <w:rPr>
          <w:rFonts w:ascii="Times New Roman" w:hAnsi="Times New Roman" w:cs="Times New Roman"/>
          <w:sz w:val="24"/>
          <w:szCs w:val="24"/>
        </w:rPr>
        <w:t>rgba</w:t>
      </w:r>
      <w:proofErr w:type="spellEnd"/>
      <w:r w:rsidRPr="00911010">
        <w:rPr>
          <w:rFonts w:ascii="Times New Roman" w:hAnsi="Times New Roman" w:cs="Times New Roman"/>
          <w:sz w:val="24"/>
          <w:szCs w:val="24"/>
        </w:rPr>
        <w:t>(</w:t>
      </w:r>
      <w:proofErr w:type="gramEnd"/>
      <w:r w:rsidRPr="00911010">
        <w:rPr>
          <w:rFonts w:ascii="Times New Roman" w:hAnsi="Times New Roman" w:cs="Times New Roman"/>
          <w:sz w:val="24"/>
          <w:szCs w:val="24"/>
        </w:rPr>
        <w:t>0,0,0,.1);</w:t>
      </w:r>
    </w:p>
    <w:p w14:paraId="407E457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473AADC2"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.packages</w:t>
      </w:r>
      <w:proofErr w:type="gramEnd"/>
      <w:r w:rsidRPr="00911010">
        <w:rPr>
          <w:rFonts w:ascii="Times New Roman" w:hAnsi="Times New Roman" w:cs="Times New Roman"/>
          <w:sz w:val="24"/>
          <w:szCs w:val="24"/>
        </w:rPr>
        <w:t xml:space="preserve"> .box-container .box </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w:t>
      </w:r>
    </w:p>
    <w:p w14:paraId="3128BDA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height: 25rem;</w:t>
      </w:r>
    </w:p>
    <w:p w14:paraId="0301534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width:100%;</w:t>
      </w:r>
    </w:p>
    <w:p w14:paraId="64E5159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object-fit: cover;</w:t>
      </w:r>
    </w:p>
    <w:p w14:paraId="437B698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708B4431"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.packages</w:t>
      </w:r>
      <w:proofErr w:type="gramEnd"/>
      <w:r w:rsidRPr="00911010">
        <w:rPr>
          <w:rFonts w:ascii="Times New Roman" w:hAnsi="Times New Roman" w:cs="Times New Roman"/>
          <w:sz w:val="24"/>
          <w:szCs w:val="24"/>
        </w:rPr>
        <w:t xml:space="preserve"> .box-container .box .content{</w:t>
      </w:r>
    </w:p>
    <w:p w14:paraId="29C3ECD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padding:2rem;</w:t>
      </w:r>
    </w:p>
    <w:p w14:paraId="2DA189E4"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53795529" w14:textId="4C211EA5"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.hyper</w:t>
      </w:r>
      <w:proofErr w:type="gramEnd"/>
    </w:p>
    <w:p w14:paraId="70C4D93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4ACDEC3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background-image: </w:t>
      </w:r>
      <w:proofErr w:type="spellStart"/>
      <w:proofErr w:type="gramStart"/>
      <w:r w:rsidRPr="00911010">
        <w:rPr>
          <w:rFonts w:ascii="Times New Roman" w:hAnsi="Times New Roman" w:cs="Times New Roman"/>
          <w:sz w:val="24"/>
          <w:szCs w:val="24"/>
        </w:rPr>
        <w:t>url</w:t>
      </w:r>
      <w:proofErr w:type="spellEnd"/>
      <w:r w:rsidRPr="00911010">
        <w:rPr>
          <w:rFonts w:ascii="Times New Roman" w:hAnsi="Times New Roman" w:cs="Times New Roman"/>
          <w:sz w:val="24"/>
          <w:szCs w:val="24"/>
        </w:rPr>
        <w:t>(</w:t>
      </w:r>
      <w:proofErr w:type="gramEnd"/>
      <w:r w:rsidRPr="00911010">
        <w:rPr>
          <w:rFonts w:ascii="Times New Roman" w:hAnsi="Times New Roman" w:cs="Times New Roman"/>
          <w:sz w:val="24"/>
          <w:szCs w:val="24"/>
        </w:rPr>
        <w:t>"black\ img.jpg");</w:t>
      </w:r>
    </w:p>
    <w:p w14:paraId="58EC071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71D8188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0A30D3F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font-family: 'Poppins', sans-serif;</w:t>
      </w:r>
    </w:p>
    <w:p w14:paraId="0E40B97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margin:0; padding:0;</w:t>
      </w:r>
    </w:p>
    <w:p w14:paraId="64180B6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box-sizing: border-box;</w:t>
      </w:r>
    </w:p>
    <w:p w14:paraId="097A745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outline: none; </w:t>
      </w:r>
      <w:proofErr w:type="spellStart"/>
      <w:proofErr w:type="gramStart"/>
      <w:r w:rsidRPr="00911010">
        <w:rPr>
          <w:rFonts w:ascii="Times New Roman" w:hAnsi="Times New Roman" w:cs="Times New Roman"/>
          <w:sz w:val="24"/>
          <w:szCs w:val="24"/>
        </w:rPr>
        <w:t>border:none</w:t>
      </w:r>
      <w:proofErr w:type="spellEnd"/>
      <w:proofErr w:type="gramEnd"/>
      <w:r w:rsidRPr="00911010">
        <w:rPr>
          <w:rFonts w:ascii="Times New Roman" w:hAnsi="Times New Roman" w:cs="Times New Roman"/>
          <w:sz w:val="24"/>
          <w:szCs w:val="24"/>
        </w:rPr>
        <w:t>;</w:t>
      </w:r>
    </w:p>
    <w:p w14:paraId="39CD119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text-decoration: none;</w:t>
      </w:r>
    </w:p>
    <w:p w14:paraId="0B293A6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text-transform: capitalize;</w:t>
      </w:r>
    </w:p>
    <w:p w14:paraId="47B26C1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transition: .2s linear;</w:t>
      </w:r>
    </w:p>
    <w:p w14:paraId="41E0C166"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496D1183" w14:textId="2933C386"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.container2{</w:t>
      </w:r>
    </w:p>
    <w:p w14:paraId="7845A79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proofErr w:type="gramStart"/>
      <w:r w:rsidRPr="00911010">
        <w:rPr>
          <w:rFonts w:ascii="Times New Roman" w:hAnsi="Times New Roman" w:cs="Times New Roman"/>
          <w:sz w:val="24"/>
          <w:szCs w:val="24"/>
        </w:rPr>
        <w:t>background:linear</w:t>
      </w:r>
      <w:proofErr w:type="gramEnd"/>
      <w:r w:rsidRPr="00911010">
        <w:rPr>
          <w:rFonts w:ascii="Times New Roman" w:hAnsi="Times New Roman" w:cs="Times New Roman"/>
          <w:sz w:val="24"/>
          <w:szCs w:val="24"/>
        </w:rPr>
        <w:t>-gradient</w:t>
      </w:r>
      <w:proofErr w:type="spellEnd"/>
      <w:r w:rsidRPr="00911010">
        <w:rPr>
          <w:rFonts w:ascii="Times New Roman" w:hAnsi="Times New Roman" w:cs="Times New Roman"/>
          <w:sz w:val="24"/>
          <w:szCs w:val="24"/>
        </w:rPr>
        <w:t xml:space="preserve">(45deg, </w:t>
      </w:r>
      <w:proofErr w:type="spellStart"/>
      <w:r w:rsidRPr="00911010">
        <w:rPr>
          <w:rFonts w:ascii="Times New Roman" w:hAnsi="Times New Roman" w:cs="Times New Roman"/>
          <w:sz w:val="24"/>
          <w:szCs w:val="24"/>
        </w:rPr>
        <w:t>rgb</w:t>
      </w:r>
      <w:proofErr w:type="spellEnd"/>
      <w:r w:rsidRPr="00911010">
        <w:rPr>
          <w:rFonts w:ascii="Times New Roman" w:hAnsi="Times New Roman" w:cs="Times New Roman"/>
          <w:sz w:val="24"/>
          <w:szCs w:val="24"/>
        </w:rPr>
        <w:t xml:space="preserve">(35, 35, 35), </w:t>
      </w:r>
      <w:proofErr w:type="spellStart"/>
      <w:r w:rsidRPr="00911010">
        <w:rPr>
          <w:rFonts w:ascii="Times New Roman" w:hAnsi="Times New Roman" w:cs="Times New Roman"/>
          <w:sz w:val="24"/>
          <w:szCs w:val="24"/>
        </w:rPr>
        <w:t>rgb</w:t>
      </w:r>
      <w:proofErr w:type="spellEnd"/>
      <w:r w:rsidRPr="00911010">
        <w:rPr>
          <w:rFonts w:ascii="Times New Roman" w:hAnsi="Times New Roman" w:cs="Times New Roman"/>
          <w:sz w:val="24"/>
          <w:szCs w:val="24"/>
        </w:rPr>
        <w:t>(10, 10, 10));</w:t>
      </w:r>
    </w:p>
    <w:p w14:paraId="233BB70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padding:15px 9%;</w:t>
      </w:r>
    </w:p>
    <w:p w14:paraId="44EA748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padding-bottom: 100px;</w:t>
      </w:r>
    </w:p>
    <w:p w14:paraId="473D1350"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2D351B26" w14:textId="66683819"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2 .heading</w:t>
      </w:r>
      <w:proofErr w:type="gramEnd"/>
      <w:r w:rsidRPr="00911010">
        <w:rPr>
          <w:rFonts w:ascii="Times New Roman" w:hAnsi="Times New Roman" w:cs="Times New Roman"/>
          <w:sz w:val="24"/>
          <w:szCs w:val="24"/>
        </w:rPr>
        <w:t>2{</w:t>
      </w:r>
    </w:p>
    <w:p w14:paraId="695F508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text-align: </w:t>
      </w:r>
      <w:proofErr w:type="spellStart"/>
      <w:r w:rsidRPr="00911010">
        <w:rPr>
          <w:rFonts w:ascii="Times New Roman" w:hAnsi="Times New Roman" w:cs="Times New Roman"/>
          <w:sz w:val="24"/>
          <w:szCs w:val="24"/>
        </w:rPr>
        <w:t>center</w:t>
      </w:r>
      <w:proofErr w:type="spellEnd"/>
      <w:r w:rsidRPr="00911010">
        <w:rPr>
          <w:rFonts w:ascii="Times New Roman" w:hAnsi="Times New Roman" w:cs="Times New Roman"/>
          <w:sz w:val="24"/>
          <w:szCs w:val="24"/>
        </w:rPr>
        <w:t>;</w:t>
      </w:r>
    </w:p>
    <w:p w14:paraId="08A12F1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padding-bottom: 15px;</w:t>
      </w:r>
    </w:p>
    <w:p w14:paraId="2A97B23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proofErr w:type="gram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w:t>
      </w:r>
      <w:proofErr w:type="spellStart"/>
      <w:proofErr w:type="gramEnd"/>
      <w:r w:rsidRPr="00911010">
        <w:rPr>
          <w:rFonts w:ascii="Times New Roman" w:hAnsi="Times New Roman" w:cs="Times New Roman"/>
          <w:sz w:val="24"/>
          <w:szCs w:val="24"/>
        </w:rPr>
        <w:t>fff</w:t>
      </w:r>
      <w:proofErr w:type="spellEnd"/>
      <w:r w:rsidRPr="00911010">
        <w:rPr>
          <w:rFonts w:ascii="Times New Roman" w:hAnsi="Times New Roman" w:cs="Times New Roman"/>
          <w:sz w:val="24"/>
          <w:szCs w:val="24"/>
        </w:rPr>
        <w:t>;</w:t>
      </w:r>
    </w:p>
    <w:p w14:paraId="189B9D7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text-shadow: 0 5px 10px </w:t>
      </w:r>
      <w:proofErr w:type="spellStart"/>
      <w:proofErr w:type="gramStart"/>
      <w:r w:rsidRPr="00911010">
        <w:rPr>
          <w:rFonts w:ascii="Times New Roman" w:hAnsi="Times New Roman" w:cs="Times New Roman"/>
          <w:sz w:val="24"/>
          <w:szCs w:val="24"/>
        </w:rPr>
        <w:t>rgba</w:t>
      </w:r>
      <w:proofErr w:type="spellEnd"/>
      <w:r w:rsidRPr="00911010">
        <w:rPr>
          <w:rFonts w:ascii="Times New Roman" w:hAnsi="Times New Roman" w:cs="Times New Roman"/>
          <w:sz w:val="24"/>
          <w:szCs w:val="24"/>
        </w:rPr>
        <w:t>(</w:t>
      </w:r>
      <w:proofErr w:type="gramEnd"/>
      <w:r w:rsidRPr="00911010">
        <w:rPr>
          <w:rFonts w:ascii="Times New Roman" w:hAnsi="Times New Roman" w:cs="Times New Roman"/>
          <w:sz w:val="24"/>
          <w:szCs w:val="24"/>
        </w:rPr>
        <w:t>0,0,0,.2);</w:t>
      </w:r>
    </w:p>
    <w:p w14:paraId="24F41F9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font-size: 50px;</w:t>
      </w:r>
    </w:p>
    <w:p w14:paraId="56DFCDFC"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5F75753" w14:textId="0D1AC40D"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2 .box</w:t>
      </w:r>
      <w:proofErr w:type="gramEnd"/>
      <w:r w:rsidRPr="00911010">
        <w:rPr>
          <w:rFonts w:ascii="Times New Roman" w:hAnsi="Times New Roman" w:cs="Times New Roman"/>
          <w:sz w:val="24"/>
          <w:szCs w:val="24"/>
        </w:rPr>
        <w:t>-container2{</w:t>
      </w:r>
    </w:p>
    <w:p w14:paraId="4CDDCF7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grid;</w:t>
      </w:r>
    </w:p>
    <w:p w14:paraId="746DBB0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grid-template-columns: </w:t>
      </w:r>
      <w:proofErr w:type="gramStart"/>
      <w:r w:rsidRPr="00911010">
        <w:rPr>
          <w:rFonts w:ascii="Times New Roman" w:hAnsi="Times New Roman" w:cs="Times New Roman"/>
          <w:sz w:val="24"/>
          <w:szCs w:val="24"/>
        </w:rPr>
        <w:t>repeat(</w:t>
      </w:r>
      <w:proofErr w:type="gramEnd"/>
      <w:r w:rsidRPr="00911010">
        <w:rPr>
          <w:rFonts w:ascii="Times New Roman" w:hAnsi="Times New Roman" w:cs="Times New Roman"/>
          <w:sz w:val="24"/>
          <w:szCs w:val="24"/>
        </w:rPr>
        <w:t>auto-fit, minmax(270px, 1fr));</w:t>
      </w:r>
    </w:p>
    <w:p w14:paraId="30AE27A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gap:15px;</w:t>
      </w:r>
    </w:p>
    <w:p w14:paraId="63E619BD"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4F7F4DC9" w14:textId="62EE1D4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2 .box</w:t>
      </w:r>
      <w:proofErr w:type="gramEnd"/>
      <w:r w:rsidRPr="00911010">
        <w:rPr>
          <w:rFonts w:ascii="Times New Roman" w:hAnsi="Times New Roman" w:cs="Times New Roman"/>
          <w:sz w:val="24"/>
          <w:szCs w:val="24"/>
        </w:rPr>
        <w:t>-container2 .box2{</w:t>
      </w:r>
    </w:p>
    <w:p w14:paraId="61D7F92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box-shadow: 0 5px 10px </w:t>
      </w:r>
      <w:proofErr w:type="spellStart"/>
      <w:proofErr w:type="gramStart"/>
      <w:r w:rsidRPr="00911010">
        <w:rPr>
          <w:rFonts w:ascii="Times New Roman" w:hAnsi="Times New Roman" w:cs="Times New Roman"/>
          <w:sz w:val="24"/>
          <w:szCs w:val="24"/>
        </w:rPr>
        <w:t>rgba</w:t>
      </w:r>
      <w:proofErr w:type="spellEnd"/>
      <w:r w:rsidRPr="00911010">
        <w:rPr>
          <w:rFonts w:ascii="Times New Roman" w:hAnsi="Times New Roman" w:cs="Times New Roman"/>
          <w:sz w:val="24"/>
          <w:szCs w:val="24"/>
        </w:rPr>
        <w:t>(</w:t>
      </w:r>
      <w:proofErr w:type="gramEnd"/>
      <w:r w:rsidRPr="00911010">
        <w:rPr>
          <w:rFonts w:ascii="Times New Roman" w:hAnsi="Times New Roman" w:cs="Times New Roman"/>
          <w:sz w:val="24"/>
          <w:szCs w:val="24"/>
        </w:rPr>
        <w:t>0,0,0,.2);</w:t>
      </w:r>
    </w:p>
    <w:p w14:paraId="357D2A0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border-radius: 5px;</w:t>
      </w:r>
    </w:p>
    <w:p w14:paraId="1DC2FE0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 #fff;</w:t>
      </w:r>
    </w:p>
    <w:p w14:paraId="5C97389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text-align: </w:t>
      </w:r>
      <w:proofErr w:type="spellStart"/>
      <w:r w:rsidRPr="00911010">
        <w:rPr>
          <w:rFonts w:ascii="Times New Roman" w:hAnsi="Times New Roman" w:cs="Times New Roman"/>
          <w:sz w:val="24"/>
          <w:szCs w:val="24"/>
        </w:rPr>
        <w:t>center</w:t>
      </w:r>
      <w:proofErr w:type="spellEnd"/>
      <w:r w:rsidRPr="00911010">
        <w:rPr>
          <w:rFonts w:ascii="Times New Roman" w:hAnsi="Times New Roman" w:cs="Times New Roman"/>
          <w:sz w:val="24"/>
          <w:szCs w:val="24"/>
        </w:rPr>
        <w:t>;</w:t>
      </w:r>
    </w:p>
    <w:p w14:paraId="3061E21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padding:30px 20px;</w:t>
      </w:r>
    </w:p>
    <w:p w14:paraId="0D56D631"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F3A6DFF" w14:textId="0D76458C" w:rsidR="00911010" w:rsidRPr="00911010" w:rsidRDefault="00911010" w:rsidP="00911010">
      <w:pPr>
        <w:jc w:val="both"/>
        <w:rPr>
          <w:rFonts w:ascii="Times New Roman" w:hAnsi="Times New Roman" w:cs="Times New Roman"/>
          <w:sz w:val="24"/>
          <w:szCs w:val="24"/>
        </w:rPr>
      </w:pPr>
    </w:p>
    <w:p w14:paraId="1F9A922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2 .box</w:t>
      </w:r>
      <w:proofErr w:type="gramEnd"/>
      <w:r w:rsidRPr="00911010">
        <w:rPr>
          <w:rFonts w:ascii="Times New Roman" w:hAnsi="Times New Roman" w:cs="Times New Roman"/>
          <w:sz w:val="24"/>
          <w:szCs w:val="24"/>
        </w:rPr>
        <w:t>-container2 .box2 h3{</w:t>
      </w:r>
    </w:p>
    <w:p w14:paraId="07E6873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proofErr w:type="gram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w:t>
      </w:r>
      <w:proofErr w:type="gramEnd"/>
      <w:r w:rsidRPr="00911010">
        <w:rPr>
          <w:rFonts w:ascii="Times New Roman" w:hAnsi="Times New Roman" w:cs="Times New Roman"/>
          <w:sz w:val="24"/>
          <w:szCs w:val="24"/>
        </w:rPr>
        <w:t>444;</w:t>
      </w:r>
    </w:p>
    <w:p w14:paraId="31DE0BA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font-size: 22px;</w:t>
      </w:r>
    </w:p>
    <w:p w14:paraId="2E726BE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padding:10px 0;</w:t>
      </w:r>
    </w:p>
    <w:p w14:paraId="2B416E0D"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29CD4533" w14:textId="5763D078"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2 .box</w:t>
      </w:r>
      <w:proofErr w:type="gramEnd"/>
      <w:r w:rsidRPr="00911010">
        <w:rPr>
          <w:rFonts w:ascii="Times New Roman" w:hAnsi="Times New Roman" w:cs="Times New Roman"/>
          <w:sz w:val="24"/>
          <w:szCs w:val="24"/>
        </w:rPr>
        <w:t>-container2 .box2 p{</w:t>
      </w:r>
    </w:p>
    <w:p w14:paraId="42E4873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proofErr w:type="gram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w:t>
      </w:r>
      <w:proofErr w:type="gramEnd"/>
      <w:r w:rsidRPr="00911010">
        <w:rPr>
          <w:rFonts w:ascii="Times New Roman" w:hAnsi="Times New Roman" w:cs="Times New Roman"/>
          <w:sz w:val="24"/>
          <w:szCs w:val="24"/>
        </w:rPr>
        <w:t>777;</w:t>
      </w:r>
    </w:p>
    <w:p w14:paraId="542388E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font-size: 15px;</w:t>
      </w:r>
    </w:p>
    <w:p w14:paraId="72486D9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line-height: 1.8;</w:t>
      </w:r>
    </w:p>
    <w:p w14:paraId="7682B573"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209A1A19" w14:textId="0827B621"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2 .box</w:t>
      </w:r>
      <w:proofErr w:type="gramEnd"/>
      <w:r w:rsidRPr="00911010">
        <w:rPr>
          <w:rFonts w:ascii="Times New Roman" w:hAnsi="Times New Roman" w:cs="Times New Roman"/>
          <w:sz w:val="24"/>
          <w:szCs w:val="24"/>
        </w:rPr>
        <w:t>-container2 .box2 .</w:t>
      </w:r>
      <w:proofErr w:type="spellStart"/>
      <w:r w:rsidRPr="00911010">
        <w:rPr>
          <w:rFonts w:ascii="Times New Roman" w:hAnsi="Times New Roman" w:cs="Times New Roman"/>
          <w:sz w:val="24"/>
          <w:szCs w:val="24"/>
        </w:rPr>
        <w:t>btn</w:t>
      </w:r>
      <w:proofErr w:type="spellEnd"/>
      <w:r w:rsidRPr="00911010">
        <w:rPr>
          <w:rFonts w:ascii="Times New Roman" w:hAnsi="Times New Roman" w:cs="Times New Roman"/>
          <w:sz w:val="24"/>
          <w:szCs w:val="24"/>
        </w:rPr>
        <w:t>{</w:t>
      </w:r>
    </w:p>
    <w:p w14:paraId="52E8017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margin-top: 10px;</w:t>
      </w:r>
    </w:p>
    <w:p w14:paraId="298DA1B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inline-block;</w:t>
      </w:r>
    </w:p>
    <w:p w14:paraId="39813DF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background:#</w:t>
      </w:r>
      <w:proofErr w:type="gramEnd"/>
      <w:r w:rsidRPr="00911010">
        <w:rPr>
          <w:rFonts w:ascii="Times New Roman" w:hAnsi="Times New Roman" w:cs="Times New Roman"/>
          <w:sz w:val="24"/>
          <w:szCs w:val="24"/>
        </w:rPr>
        <w:t>333;</w:t>
      </w:r>
    </w:p>
    <w:p w14:paraId="2E3258A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proofErr w:type="gram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w:t>
      </w:r>
      <w:proofErr w:type="spellStart"/>
      <w:proofErr w:type="gramEnd"/>
      <w:r w:rsidRPr="00911010">
        <w:rPr>
          <w:rFonts w:ascii="Times New Roman" w:hAnsi="Times New Roman" w:cs="Times New Roman"/>
          <w:sz w:val="24"/>
          <w:szCs w:val="24"/>
        </w:rPr>
        <w:t>fff</w:t>
      </w:r>
      <w:proofErr w:type="spellEnd"/>
      <w:r w:rsidRPr="00911010">
        <w:rPr>
          <w:rFonts w:ascii="Times New Roman" w:hAnsi="Times New Roman" w:cs="Times New Roman"/>
          <w:sz w:val="24"/>
          <w:szCs w:val="24"/>
        </w:rPr>
        <w:t>;</w:t>
      </w:r>
    </w:p>
    <w:p w14:paraId="5C802CE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font-size: 17px;</w:t>
      </w:r>
    </w:p>
    <w:p w14:paraId="3C46734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border-radius: 5px;</w:t>
      </w:r>
    </w:p>
    <w:p w14:paraId="75C145D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 8px 25px;</w:t>
      </w:r>
    </w:p>
    <w:p w14:paraId="082886D5"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7EE2E5BF" w14:textId="0F77F61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2 .box</w:t>
      </w:r>
      <w:proofErr w:type="gramEnd"/>
      <w:r w:rsidRPr="00911010">
        <w:rPr>
          <w:rFonts w:ascii="Times New Roman" w:hAnsi="Times New Roman" w:cs="Times New Roman"/>
          <w:sz w:val="24"/>
          <w:szCs w:val="24"/>
        </w:rPr>
        <w:t>-container2 .box2 .</w:t>
      </w:r>
      <w:proofErr w:type="spellStart"/>
      <w:r w:rsidRPr="00911010">
        <w:rPr>
          <w:rFonts w:ascii="Times New Roman" w:hAnsi="Times New Roman" w:cs="Times New Roman"/>
          <w:sz w:val="24"/>
          <w:szCs w:val="24"/>
        </w:rPr>
        <w:t>btn:hover</w:t>
      </w:r>
      <w:proofErr w:type="spellEnd"/>
      <w:r w:rsidRPr="00911010">
        <w:rPr>
          <w:rFonts w:ascii="Times New Roman" w:hAnsi="Times New Roman" w:cs="Times New Roman"/>
          <w:sz w:val="24"/>
          <w:szCs w:val="24"/>
        </w:rPr>
        <w:t>{</w:t>
      </w:r>
    </w:p>
    <w:p w14:paraId="6194CEA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letter-spacing: 1px;</w:t>
      </w:r>
    </w:p>
    <w:p w14:paraId="66E3DBBD"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A068B2C" w14:textId="15C94EE1"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2 .box</w:t>
      </w:r>
      <w:proofErr w:type="gramEnd"/>
      <w:r w:rsidRPr="00911010">
        <w:rPr>
          <w:rFonts w:ascii="Times New Roman" w:hAnsi="Times New Roman" w:cs="Times New Roman"/>
          <w:sz w:val="24"/>
          <w:szCs w:val="24"/>
        </w:rPr>
        <w:t>-container2 .box2:hover{</w:t>
      </w:r>
    </w:p>
    <w:p w14:paraId="0815CB9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box-shadow: 0 10px 15px </w:t>
      </w:r>
      <w:proofErr w:type="spellStart"/>
      <w:proofErr w:type="gramStart"/>
      <w:r w:rsidRPr="00911010">
        <w:rPr>
          <w:rFonts w:ascii="Times New Roman" w:hAnsi="Times New Roman" w:cs="Times New Roman"/>
          <w:sz w:val="24"/>
          <w:szCs w:val="24"/>
        </w:rPr>
        <w:t>rgba</w:t>
      </w:r>
      <w:proofErr w:type="spellEnd"/>
      <w:r w:rsidRPr="00911010">
        <w:rPr>
          <w:rFonts w:ascii="Times New Roman" w:hAnsi="Times New Roman" w:cs="Times New Roman"/>
          <w:sz w:val="24"/>
          <w:szCs w:val="24"/>
        </w:rPr>
        <w:t>(</w:t>
      </w:r>
      <w:proofErr w:type="gramEnd"/>
      <w:r w:rsidRPr="00911010">
        <w:rPr>
          <w:rFonts w:ascii="Times New Roman" w:hAnsi="Times New Roman" w:cs="Times New Roman"/>
          <w:sz w:val="24"/>
          <w:szCs w:val="24"/>
        </w:rPr>
        <w:t>0,0,0,.3);</w:t>
      </w:r>
    </w:p>
    <w:p w14:paraId="4730009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transform: </w:t>
      </w:r>
      <w:proofErr w:type="gramStart"/>
      <w:r w:rsidRPr="00911010">
        <w:rPr>
          <w:rFonts w:ascii="Times New Roman" w:hAnsi="Times New Roman" w:cs="Times New Roman"/>
          <w:sz w:val="24"/>
          <w:szCs w:val="24"/>
        </w:rPr>
        <w:t>scale(</w:t>
      </w:r>
      <w:proofErr w:type="gramEnd"/>
      <w:r w:rsidRPr="00911010">
        <w:rPr>
          <w:rFonts w:ascii="Times New Roman" w:hAnsi="Times New Roman" w:cs="Times New Roman"/>
          <w:sz w:val="24"/>
          <w:szCs w:val="24"/>
        </w:rPr>
        <w:t>1.03);</w:t>
      </w:r>
    </w:p>
    <w:p w14:paraId="7CB44959"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7BC0B191" w14:textId="4E71BEDF"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@media (max-width:768</w:t>
      </w:r>
      <w:proofErr w:type="gramStart"/>
      <w:r w:rsidRPr="00911010">
        <w:rPr>
          <w:rFonts w:ascii="Times New Roman" w:hAnsi="Times New Roman" w:cs="Times New Roman"/>
          <w:sz w:val="24"/>
          <w:szCs w:val="24"/>
        </w:rPr>
        <w:t>px){</w:t>
      </w:r>
      <w:proofErr w:type="gramEnd"/>
    </w:p>
    <w:p w14:paraId="2A68F7D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.container2{</w:t>
      </w:r>
    </w:p>
    <w:p w14:paraId="17F8F02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padding:20px;</w:t>
      </w:r>
    </w:p>
    <w:p w14:paraId="442234C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6F50897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7FB78BA0"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.about</w:t>
      </w:r>
      <w:proofErr w:type="gramEnd"/>
      <w:r w:rsidRPr="00911010">
        <w:rPr>
          <w:rFonts w:ascii="Times New Roman" w:hAnsi="Times New Roman" w:cs="Times New Roman"/>
          <w:sz w:val="24"/>
          <w:szCs w:val="24"/>
        </w:rPr>
        <w:t xml:space="preserve"> </w:t>
      </w:r>
    </w:p>
    <w:p w14:paraId="3F7465D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6F73FEE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background-image: </w:t>
      </w:r>
      <w:proofErr w:type="spellStart"/>
      <w:proofErr w:type="gramStart"/>
      <w:r w:rsidRPr="00911010">
        <w:rPr>
          <w:rFonts w:ascii="Times New Roman" w:hAnsi="Times New Roman" w:cs="Times New Roman"/>
          <w:sz w:val="24"/>
          <w:szCs w:val="24"/>
        </w:rPr>
        <w:t>url</w:t>
      </w:r>
      <w:proofErr w:type="spellEnd"/>
      <w:r w:rsidRPr="00911010">
        <w:rPr>
          <w:rFonts w:ascii="Times New Roman" w:hAnsi="Times New Roman" w:cs="Times New Roman"/>
          <w:sz w:val="24"/>
          <w:szCs w:val="24"/>
        </w:rPr>
        <w:t>(</w:t>
      </w:r>
      <w:proofErr w:type="gramEnd"/>
      <w:r w:rsidRPr="00911010">
        <w:rPr>
          <w:rFonts w:ascii="Times New Roman" w:hAnsi="Times New Roman" w:cs="Times New Roman"/>
          <w:sz w:val="24"/>
          <w:szCs w:val="24"/>
        </w:rPr>
        <w:t>black\ img.jpg);</w:t>
      </w:r>
    </w:p>
    <w:p w14:paraId="5006282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73E2F91"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.about</w:t>
      </w:r>
      <w:proofErr w:type="gramEnd"/>
      <w:r w:rsidRPr="00911010">
        <w:rPr>
          <w:rFonts w:ascii="Times New Roman" w:hAnsi="Times New Roman" w:cs="Times New Roman"/>
          <w:sz w:val="24"/>
          <w:szCs w:val="24"/>
        </w:rPr>
        <w:t xml:space="preserve"> li </w:t>
      </w:r>
    </w:p>
    <w:p w14:paraId="47B37C4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4BB3AF3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list-style-</w:t>
      </w:r>
      <w:proofErr w:type="gramStart"/>
      <w:r w:rsidRPr="00911010">
        <w:rPr>
          <w:rFonts w:ascii="Times New Roman" w:hAnsi="Times New Roman" w:cs="Times New Roman"/>
          <w:sz w:val="24"/>
          <w:szCs w:val="24"/>
        </w:rPr>
        <w:t>type:none</w:t>
      </w:r>
      <w:proofErr w:type="spellEnd"/>
      <w:proofErr w:type="gramEnd"/>
      <w:r w:rsidRPr="00911010">
        <w:rPr>
          <w:rFonts w:ascii="Times New Roman" w:hAnsi="Times New Roman" w:cs="Times New Roman"/>
          <w:sz w:val="24"/>
          <w:szCs w:val="24"/>
        </w:rPr>
        <w:t>;</w:t>
      </w:r>
    </w:p>
    <w:p w14:paraId="4756DC9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left: 15%;</w:t>
      </w:r>
    </w:p>
    <w:p w14:paraId="6A59DC2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padding-left: 10px;</w:t>
      </w:r>
    </w:p>
    <w:p w14:paraId="1460C18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justify-content: space-around;</w:t>
      </w:r>
    </w:p>
    <w:p w14:paraId="5EEE2D3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proofErr w:type="gramStart"/>
      <w:r w:rsidRPr="00911010">
        <w:rPr>
          <w:rFonts w:ascii="Times New Roman" w:hAnsi="Times New Roman" w:cs="Times New Roman"/>
          <w:sz w:val="24"/>
          <w:szCs w:val="24"/>
        </w:rPr>
        <w:t>display:inline</w:t>
      </w:r>
      <w:proofErr w:type="gramEnd"/>
      <w:r w:rsidRPr="00911010">
        <w:rPr>
          <w:rFonts w:ascii="Times New Roman" w:hAnsi="Times New Roman" w:cs="Times New Roman"/>
          <w:sz w:val="24"/>
          <w:szCs w:val="24"/>
        </w:rPr>
        <w:t>-block</w:t>
      </w:r>
      <w:proofErr w:type="spellEnd"/>
      <w:r w:rsidRPr="00911010">
        <w:rPr>
          <w:rFonts w:ascii="Times New Roman" w:hAnsi="Times New Roman" w:cs="Times New Roman"/>
          <w:sz w:val="24"/>
          <w:szCs w:val="24"/>
        </w:rPr>
        <w:t>;</w:t>
      </w:r>
    </w:p>
    <w:p w14:paraId="72488B0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margin:0 5px;</w:t>
      </w:r>
    </w:p>
    <w:p w14:paraId="6409E69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proofErr w:type="gramStart"/>
      <w:r w:rsidRPr="00911010">
        <w:rPr>
          <w:rFonts w:ascii="Times New Roman" w:hAnsi="Times New Roman" w:cs="Times New Roman"/>
          <w:sz w:val="24"/>
          <w:szCs w:val="24"/>
        </w:rPr>
        <w:t>position:relative</w:t>
      </w:r>
      <w:proofErr w:type="spellEnd"/>
      <w:proofErr w:type="gramEnd"/>
      <w:r w:rsidRPr="00911010">
        <w:rPr>
          <w:rFonts w:ascii="Times New Roman" w:hAnsi="Times New Roman" w:cs="Times New Roman"/>
          <w:sz w:val="24"/>
          <w:szCs w:val="24"/>
        </w:rPr>
        <w:t xml:space="preserve">;   </w:t>
      </w:r>
    </w:p>
    <w:p w14:paraId="6AE08D2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439481B0"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lastRenderedPageBreak/>
        <w:t>.about</w:t>
      </w:r>
      <w:proofErr w:type="gramEnd"/>
      <w:r w:rsidRPr="00911010">
        <w:rPr>
          <w:rFonts w:ascii="Times New Roman" w:hAnsi="Times New Roman" w:cs="Times New Roman"/>
          <w:sz w:val="24"/>
          <w:szCs w:val="24"/>
        </w:rPr>
        <w:t xml:space="preserve"> h1</w:t>
      </w:r>
    </w:p>
    <w:p w14:paraId="3340197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3D1E1D4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proofErr w:type="gramStart"/>
      <w:r w:rsidRPr="00911010">
        <w:rPr>
          <w:rFonts w:ascii="Times New Roman" w:hAnsi="Times New Roman" w:cs="Times New Roman"/>
          <w:sz w:val="24"/>
          <w:szCs w:val="24"/>
        </w:rPr>
        <w:t>color:yellow</w:t>
      </w:r>
      <w:proofErr w:type="spellEnd"/>
      <w:proofErr w:type="gramEnd"/>
      <w:r w:rsidRPr="00911010">
        <w:rPr>
          <w:rFonts w:ascii="Times New Roman" w:hAnsi="Times New Roman" w:cs="Times New Roman"/>
          <w:sz w:val="24"/>
          <w:szCs w:val="24"/>
        </w:rPr>
        <w:t>;</w:t>
      </w:r>
    </w:p>
    <w:p w14:paraId="47573E2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78F96CC9"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.about</w:t>
      </w:r>
      <w:proofErr w:type="gramEnd"/>
      <w:r w:rsidRPr="00911010">
        <w:rPr>
          <w:rFonts w:ascii="Times New Roman" w:hAnsi="Times New Roman" w:cs="Times New Roman"/>
          <w:sz w:val="24"/>
          <w:szCs w:val="24"/>
        </w:rPr>
        <w:t xml:space="preserve"> h2</w:t>
      </w:r>
    </w:p>
    <w:p w14:paraId="13CF417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10E97F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proofErr w:type="gramStart"/>
      <w:r w:rsidRPr="00911010">
        <w:rPr>
          <w:rFonts w:ascii="Times New Roman" w:hAnsi="Times New Roman" w:cs="Times New Roman"/>
          <w:sz w:val="24"/>
          <w:szCs w:val="24"/>
        </w:rPr>
        <w:t>color:yellow</w:t>
      </w:r>
      <w:proofErr w:type="spellEnd"/>
      <w:proofErr w:type="gramEnd"/>
      <w:r w:rsidRPr="00911010">
        <w:rPr>
          <w:rFonts w:ascii="Times New Roman" w:hAnsi="Times New Roman" w:cs="Times New Roman"/>
          <w:sz w:val="24"/>
          <w:szCs w:val="24"/>
        </w:rPr>
        <w:t>;</w:t>
      </w:r>
    </w:p>
    <w:p w14:paraId="77E7D71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4342FDB"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.about</w:t>
      </w:r>
      <w:proofErr w:type="gramEnd"/>
      <w:r w:rsidRPr="00911010">
        <w:rPr>
          <w:rFonts w:ascii="Times New Roman" w:hAnsi="Times New Roman" w:cs="Times New Roman"/>
          <w:sz w:val="24"/>
          <w:szCs w:val="24"/>
        </w:rPr>
        <w:t xml:space="preserve"> p</w:t>
      </w:r>
    </w:p>
    <w:p w14:paraId="311CA09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3249143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proofErr w:type="gramStart"/>
      <w:r w:rsidRPr="00911010">
        <w:rPr>
          <w:rFonts w:ascii="Times New Roman" w:hAnsi="Times New Roman" w:cs="Times New Roman"/>
          <w:sz w:val="24"/>
          <w:szCs w:val="24"/>
        </w:rPr>
        <w:t>color:white</w:t>
      </w:r>
      <w:proofErr w:type="spellEnd"/>
      <w:proofErr w:type="gramEnd"/>
    </w:p>
    <w:p w14:paraId="57CBFE60"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0B17F51D" w14:textId="2B6EE175"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.rule</w:t>
      </w:r>
      <w:proofErr w:type="gramEnd"/>
      <w:r w:rsidRPr="00911010">
        <w:rPr>
          <w:rFonts w:ascii="Times New Roman" w:hAnsi="Times New Roman" w:cs="Times New Roman"/>
          <w:sz w:val="24"/>
          <w:szCs w:val="24"/>
        </w:rPr>
        <w:t xml:space="preserve"> </w:t>
      </w:r>
    </w:p>
    <w:p w14:paraId="31231CA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2B0FC2B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background-image: </w:t>
      </w:r>
      <w:proofErr w:type="spellStart"/>
      <w:proofErr w:type="gramStart"/>
      <w:r w:rsidRPr="00911010">
        <w:rPr>
          <w:rFonts w:ascii="Times New Roman" w:hAnsi="Times New Roman" w:cs="Times New Roman"/>
          <w:sz w:val="24"/>
          <w:szCs w:val="24"/>
        </w:rPr>
        <w:t>url</w:t>
      </w:r>
      <w:proofErr w:type="spellEnd"/>
      <w:r w:rsidRPr="00911010">
        <w:rPr>
          <w:rFonts w:ascii="Times New Roman" w:hAnsi="Times New Roman" w:cs="Times New Roman"/>
          <w:sz w:val="24"/>
          <w:szCs w:val="24"/>
        </w:rPr>
        <w:t>(</w:t>
      </w:r>
      <w:proofErr w:type="gramEnd"/>
      <w:r w:rsidRPr="00911010">
        <w:rPr>
          <w:rFonts w:ascii="Times New Roman" w:hAnsi="Times New Roman" w:cs="Times New Roman"/>
          <w:sz w:val="24"/>
          <w:szCs w:val="24"/>
        </w:rPr>
        <w:t>black\ img.jpg);</w:t>
      </w:r>
    </w:p>
    <w:p w14:paraId="59E0AA4C" w14:textId="054ECF01" w:rsidR="005E6154"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269FBB5F"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body{</w:t>
      </w:r>
      <w:proofErr w:type="gramEnd"/>
    </w:p>
    <w:p w14:paraId="58E3E8C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 0;</w:t>
      </w:r>
    </w:p>
    <w:p w14:paraId="3A66F0A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font-family: sans-serif;</w:t>
      </w:r>
    </w:p>
    <w:p w14:paraId="1A2A9A3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6F6A491A"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.section</w:t>
      </w:r>
      <w:proofErr w:type="gramEnd"/>
      <w:r w:rsidRPr="00911010">
        <w:rPr>
          <w:rFonts w:ascii="Times New Roman" w:hAnsi="Times New Roman" w:cs="Times New Roman"/>
          <w:sz w:val="24"/>
          <w:szCs w:val="24"/>
        </w:rPr>
        <w:t>{</w:t>
      </w:r>
    </w:p>
    <w:p w14:paraId="5B835B9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w:t>
      </w:r>
      <w:proofErr w:type="spell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 #252121;</w:t>
      </w:r>
    </w:p>
    <w:p w14:paraId="595D6E1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flex;</w:t>
      </w:r>
    </w:p>
    <w:p w14:paraId="705672E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justify-content: space-between;</w:t>
      </w:r>
    </w:p>
    <w:p w14:paraId="3F83DBD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 40px;</w:t>
      </w:r>
    </w:p>
    <w:p w14:paraId="4096B18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width: 60%;</w:t>
      </w:r>
    </w:p>
    <w:p w14:paraId="09DF2114"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background-position-x: 70</w:t>
      </w:r>
      <w:proofErr w:type="gramStart"/>
      <w:r w:rsidRPr="00911010">
        <w:rPr>
          <w:rFonts w:ascii="Times New Roman" w:hAnsi="Times New Roman" w:cs="Times New Roman"/>
          <w:sz w:val="24"/>
          <w:szCs w:val="24"/>
        </w:rPr>
        <w:t>% ;</w:t>
      </w:r>
      <w:proofErr w:type="gramEnd"/>
    </w:p>
    <w:p w14:paraId="5CC83210" w14:textId="47EA7D8B"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07358AA0"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.section</w:t>
      </w:r>
      <w:proofErr w:type="gram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w:t>
      </w:r>
    </w:p>
    <w:p w14:paraId="2C13C47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height: 250px;</w:t>
      </w:r>
    </w:p>
    <w:p w14:paraId="0D63CBE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w:t>
      </w:r>
    </w:p>
    <w:p w14:paraId="48919D14"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.section</w:t>
      </w:r>
      <w:proofErr w:type="gramEnd"/>
      <w:r w:rsidRPr="00911010">
        <w:rPr>
          <w:rFonts w:ascii="Times New Roman" w:hAnsi="Times New Roman" w:cs="Times New Roman"/>
          <w:sz w:val="24"/>
          <w:szCs w:val="24"/>
        </w:rPr>
        <w:t xml:space="preserve"> h1{</w:t>
      </w:r>
    </w:p>
    <w:p w14:paraId="1543EB6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 0;</w:t>
      </w:r>
    </w:p>
    <w:p w14:paraId="69AA677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 aquamarine;</w:t>
      </w:r>
    </w:p>
    <w:p w14:paraId="494F4D8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025D9746"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.section</w:t>
      </w:r>
      <w:proofErr w:type="gramEnd"/>
      <w:r w:rsidRPr="00911010">
        <w:rPr>
          <w:rFonts w:ascii="Times New Roman" w:hAnsi="Times New Roman" w:cs="Times New Roman"/>
          <w:sz w:val="24"/>
          <w:szCs w:val="24"/>
        </w:rPr>
        <w:t xml:space="preserve"> p{</w:t>
      </w:r>
    </w:p>
    <w:p w14:paraId="5B81157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aliceblue</w:t>
      </w:r>
      <w:proofErr w:type="spellEnd"/>
      <w:r w:rsidRPr="00911010">
        <w:rPr>
          <w:rFonts w:ascii="Times New Roman" w:hAnsi="Times New Roman" w:cs="Times New Roman"/>
          <w:sz w:val="24"/>
          <w:szCs w:val="24"/>
        </w:rPr>
        <w:t>;</w:t>
      </w:r>
    </w:p>
    <w:p w14:paraId="0222846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margin-right: 15px;</w:t>
      </w:r>
    </w:p>
    <w:p w14:paraId="3B680BF1" w14:textId="462073C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4B7769F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3F2A181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 0;</w:t>
      </w:r>
    </w:p>
    <w:p w14:paraId="4CEB8DB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 0;</w:t>
      </w:r>
    </w:p>
    <w:p w14:paraId="03A7768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box-sizing: border-box;</w:t>
      </w:r>
    </w:p>
    <w:p w14:paraId="4A7AC78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font-family: 'Poppins', sans-serif;</w:t>
      </w:r>
    </w:p>
    <w:p w14:paraId="634444A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2B01249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.container1{</w:t>
      </w:r>
    </w:p>
    <w:p w14:paraId="65E66C8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flex;</w:t>
      </w:r>
    </w:p>
    <w:p w14:paraId="53DF756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flex-direction: column;</w:t>
      </w:r>
    </w:p>
    <w:p w14:paraId="3EA7C6E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justify-content: </w:t>
      </w:r>
      <w:proofErr w:type="spellStart"/>
      <w:r w:rsidRPr="00911010">
        <w:rPr>
          <w:rFonts w:ascii="Times New Roman" w:hAnsi="Times New Roman" w:cs="Times New Roman"/>
          <w:sz w:val="24"/>
          <w:szCs w:val="24"/>
        </w:rPr>
        <w:t>center</w:t>
      </w:r>
      <w:proofErr w:type="spellEnd"/>
      <w:r w:rsidRPr="00911010">
        <w:rPr>
          <w:rFonts w:ascii="Times New Roman" w:hAnsi="Times New Roman" w:cs="Times New Roman"/>
          <w:sz w:val="24"/>
          <w:szCs w:val="24"/>
        </w:rPr>
        <w:t>;</w:t>
      </w:r>
    </w:p>
    <w:p w14:paraId="4585BD7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align-items: </w:t>
      </w:r>
      <w:proofErr w:type="spellStart"/>
      <w:r w:rsidRPr="00911010">
        <w:rPr>
          <w:rFonts w:ascii="Times New Roman" w:hAnsi="Times New Roman" w:cs="Times New Roman"/>
          <w:sz w:val="24"/>
          <w:szCs w:val="24"/>
        </w:rPr>
        <w:t>center</w:t>
      </w:r>
      <w:proofErr w:type="spellEnd"/>
      <w:r w:rsidRPr="00911010">
        <w:rPr>
          <w:rFonts w:ascii="Times New Roman" w:hAnsi="Times New Roman" w:cs="Times New Roman"/>
          <w:sz w:val="24"/>
          <w:szCs w:val="24"/>
        </w:rPr>
        <w:t>;</w:t>
      </w:r>
    </w:p>
    <w:p w14:paraId="36C2779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text-align: </w:t>
      </w:r>
      <w:proofErr w:type="spellStart"/>
      <w:r w:rsidRPr="00911010">
        <w:rPr>
          <w:rFonts w:ascii="Times New Roman" w:hAnsi="Times New Roman" w:cs="Times New Roman"/>
          <w:sz w:val="24"/>
          <w:szCs w:val="24"/>
        </w:rPr>
        <w:t>center</w:t>
      </w:r>
      <w:proofErr w:type="spellEnd"/>
      <w:r w:rsidRPr="00911010">
        <w:rPr>
          <w:rFonts w:ascii="Times New Roman" w:hAnsi="Times New Roman" w:cs="Times New Roman"/>
          <w:sz w:val="24"/>
          <w:szCs w:val="24"/>
        </w:rPr>
        <w:t>;</w:t>
      </w:r>
    </w:p>
    <w:p w14:paraId="5D73A5C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 40px 20px 0 20px;</w:t>
      </w:r>
    </w:p>
    <w:p w14:paraId="38AB20F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282FA1B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1 .heading</w:t>
      </w:r>
      <w:proofErr w:type="gramEnd"/>
      <w:r w:rsidRPr="00911010">
        <w:rPr>
          <w:rFonts w:ascii="Times New Roman" w:hAnsi="Times New Roman" w:cs="Times New Roman"/>
          <w:sz w:val="24"/>
          <w:szCs w:val="24"/>
        </w:rPr>
        <w:t>1{</w:t>
      </w:r>
    </w:p>
    <w:p w14:paraId="465CBD4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width: 50%;</w:t>
      </w:r>
    </w:p>
    <w:p w14:paraId="6ED6430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padding-bottom: 50px;</w:t>
      </w:r>
    </w:p>
    <w:p w14:paraId="2CD6558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359B40B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1 .heading</w:t>
      </w:r>
      <w:proofErr w:type="gramEnd"/>
      <w:r w:rsidRPr="00911010">
        <w:rPr>
          <w:rFonts w:ascii="Times New Roman" w:hAnsi="Times New Roman" w:cs="Times New Roman"/>
          <w:sz w:val="24"/>
          <w:szCs w:val="24"/>
        </w:rPr>
        <w:t>1 h3{</w:t>
      </w:r>
    </w:p>
    <w:p w14:paraId="200E297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font-size: 3em;</w:t>
      </w:r>
    </w:p>
    <w:p w14:paraId="5A5A49B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font-weight: bolder;</w:t>
      </w:r>
    </w:p>
    <w:p w14:paraId="54CA0EB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padding-bottom: 10px;</w:t>
      </w:r>
    </w:p>
    <w:p w14:paraId="66A3BFF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border-bottom: 3px solid #222;</w:t>
      </w:r>
    </w:p>
    <w:p w14:paraId="33089B7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098CC6E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1 .heading</w:t>
      </w:r>
      <w:proofErr w:type="gramEnd"/>
      <w:r w:rsidRPr="00911010">
        <w:rPr>
          <w:rFonts w:ascii="Times New Roman" w:hAnsi="Times New Roman" w:cs="Times New Roman"/>
          <w:sz w:val="24"/>
          <w:szCs w:val="24"/>
        </w:rPr>
        <w:t>1 h3 span{</w:t>
      </w:r>
    </w:p>
    <w:p w14:paraId="78B6948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font-weight: 100;</w:t>
      </w:r>
    </w:p>
    <w:p w14:paraId="0F6DFE3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09BECD9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1 .box</w:t>
      </w:r>
      <w:proofErr w:type="gramEnd"/>
      <w:r w:rsidRPr="00911010">
        <w:rPr>
          <w:rFonts w:ascii="Times New Roman" w:hAnsi="Times New Roman" w:cs="Times New Roman"/>
          <w:sz w:val="24"/>
          <w:szCs w:val="24"/>
        </w:rPr>
        <w:t>{</w:t>
      </w:r>
    </w:p>
    <w:p w14:paraId="77E2D20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flex;</w:t>
      </w:r>
    </w:p>
    <w:p w14:paraId="539F65A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flex-direction: row;</w:t>
      </w:r>
    </w:p>
    <w:p w14:paraId="250A8F4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justify-content: space-between;</w:t>
      </w:r>
    </w:p>
    <w:p w14:paraId="2128778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287F62B8" w14:textId="77777777" w:rsidR="00911010" w:rsidRPr="00911010" w:rsidRDefault="00911010" w:rsidP="00911010">
      <w:pPr>
        <w:jc w:val="both"/>
        <w:rPr>
          <w:rFonts w:ascii="Times New Roman" w:hAnsi="Times New Roman" w:cs="Times New Roman"/>
          <w:sz w:val="24"/>
          <w:szCs w:val="24"/>
        </w:rPr>
      </w:pPr>
    </w:p>
    <w:p w14:paraId="39FB086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1 .box</w:t>
      </w:r>
      <w:proofErr w:type="gramEnd"/>
      <w:r w:rsidRPr="00911010">
        <w:rPr>
          <w:rFonts w:ascii="Times New Roman" w:hAnsi="Times New Roman" w:cs="Times New Roman"/>
          <w:sz w:val="24"/>
          <w:szCs w:val="24"/>
        </w:rPr>
        <w:t xml:space="preserve"> .dream{</w:t>
      </w:r>
    </w:p>
    <w:p w14:paraId="6E7E564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display: flex;</w:t>
      </w:r>
    </w:p>
    <w:p w14:paraId="7FC082C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flex-direction: column;</w:t>
      </w:r>
    </w:p>
    <w:p w14:paraId="176549A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width: 32.5%;</w:t>
      </w:r>
    </w:p>
    <w:p w14:paraId="23C8862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34D38CC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1 .box</w:t>
      </w:r>
      <w:proofErr w:type="gramEnd"/>
      <w:r w:rsidRPr="00911010">
        <w:rPr>
          <w:rFonts w:ascii="Times New Roman" w:hAnsi="Times New Roman" w:cs="Times New Roman"/>
          <w:sz w:val="24"/>
          <w:szCs w:val="24"/>
        </w:rPr>
        <w:t xml:space="preserve"> .dream </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w:t>
      </w:r>
    </w:p>
    <w:p w14:paraId="32CC943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width: 100%;</w:t>
      </w:r>
    </w:p>
    <w:p w14:paraId="6D5E1D3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padding-bottom: 15px;</w:t>
      </w:r>
    </w:p>
    <w:p w14:paraId="4E9321F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border-radius: 5px;</w:t>
      </w:r>
    </w:p>
    <w:p w14:paraId="7D8AE50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26A7DC5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1 .</w:t>
      </w:r>
      <w:proofErr w:type="spellStart"/>
      <w:r w:rsidRPr="00911010">
        <w:rPr>
          <w:rFonts w:ascii="Times New Roman" w:hAnsi="Times New Roman" w:cs="Times New Roman"/>
          <w:sz w:val="24"/>
          <w:szCs w:val="24"/>
        </w:rPr>
        <w:t>btn</w:t>
      </w:r>
      <w:proofErr w:type="spellEnd"/>
      <w:proofErr w:type="gramEnd"/>
      <w:r w:rsidRPr="00911010">
        <w:rPr>
          <w:rFonts w:ascii="Times New Roman" w:hAnsi="Times New Roman" w:cs="Times New Roman"/>
          <w:sz w:val="24"/>
          <w:szCs w:val="24"/>
        </w:rPr>
        <w:t>{</w:t>
      </w:r>
    </w:p>
    <w:p w14:paraId="10BD2C9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margin: 40px 0 70px 0;</w:t>
      </w:r>
    </w:p>
    <w:p w14:paraId="4464195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background: #222;</w:t>
      </w:r>
    </w:p>
    <w:p w14:paraId="4F2CBD7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padding: 15px 40</w:t>
      </w:r>
      <w:proofErr w:type="gramStart"/>
      <w:r w:rsidRPr="00911010">
        <w:rPr>
          <w:rFonts w:ascii="Times New Roman" w:hAnsi="Times New Roman" w:cs="Times New Roman"/>
          <w:sz w:val="24"/>
          <w:szCs w:val="24"/>
        </w:rPr>
        <w:t>px ;</w:t>
      </w:r>
      <w:proofErr w:type="gramEnd"/>
    </w:p>
    <w:p w14:paraId="026DC4D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border-radius: 5px;</w:t>
      </w:r>
    </w:p>
    <w:p w14:paraId="4826406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7E829640" w14:textId="77777777" w:rsidR="00911010" w:rsidRPr="00911010" w:rsidRDefault="00911010" w:rsidP="00911010">
      <w:pPr>
        <w:jc w:val="both"/>
        <w:rPr>
          <w:rFonts w:ascii="Times New Roman" w:hAnsi="Times New Roman" w:cs="Times New Roman"/>
          <w:sz w:val="24"/>
          <w:szCs w:val="24"/>
        </w:rPr>
      </w:pPr>
    </w:p>
    <w:p w14:paraId="72CB015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1 .</w:t>
      </w:r>
      <w:proofErr w:type="spellStart"/>
      <w:r w:rsidRPr="00911010">
        <w:rPr>
          <w:rFonts w:ascii="Times New Roman" w:hAnsi="Times New Roman" w:cs="Times New Roman"/>
          <w:sz w:val="24"/>
          <w:szCs w:val="24"/>
        </w:rPr>
        <w:t>btn</w:t>
      </w:r>
      <w:proofErr w:type="spellEnd"/>
      <w:proofErr w:type="gramEnd"/>
      <w:r w:rsidRPr="00911010">
        <w:rPr>
          <w:rFonts w:ascii="Times New Roman" w:hAnsi="Times New Roman" w:cs="Times New Roman"/>
          <w:sz w:val="24"/>
          <w:szCs w:val="24"/>
        </w:rPr>
        <w:t xml:space="preserve"> a{</w:t>
      </w:r>
    </w:p>
    <w:p w14:paraId="7100778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w:t>
      </w:r>
      <w:proofErr w:type="spellStart"/>
      <w:r w:rsidRPr="00911010">
        <w:rPr>
          <w:rFonts w:ascii="Times New Roman" w:hAnsi="Times New Roman" w:cs="Times New Roman"/>
          <w:sz w:val="24"/>
          <w:szCs w:val="24"/>
        </w:rPr>
        <w:t>color</w:t>
      </w:r>
      <w:proofErr w:type="spellEnd"/>
      <w:r w:rsidRPr="00911010">
        <w:rPr>
          <w:rFonts w:ascii="Times New Roman" w:hAnsi="Times New Roman" w:cs="Times New Roman"/>
          <w:sz w:val="24"/>
          <w:szCs w:val="24"/>
        </w:rPr>
        <w:t>: #fff;</w:t>
      </w:r>
    </w:p>
    <w:p w14:paraId="39F70E3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font-size: 1.2em;</w:t>
      </w:r>
    </w:p>
    <w:p w14:paraId="55E89A5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text-decoration: none;</w:t>
      </w:r>
    </w:p>
    <w:p w14:paraId="5776A17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font-weight: bolder;</w:t>
      </w:r>
    </w:p>
    <w:p w14:paraId="7D1D87E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letter-spacing: 3px;</w:t>
      </w:r>
    </w:p>
    <w:p w14:paraId="70F4A1A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73EA8EF5" w14:textId="77777777" w:rsidR="00911010" w:rsidRPr="00911010" w:rsidRDefault="00911010" w:rsidP="00911010">
      <w:pPr>
        <w:jc w:val="both"/>
        <w:rPr>
          <w:rFonts w:ascii="Times New Roman" w:hAnsi="Times New Roman" w:cs="Times New Roman"/>
          <w:sz w:val="24"/>
          <w:szCs w:val="24"/>
        </w:rPr>
      </w:pPr>
    </w:p>
    <w:p w14:paraId="087B409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@media only screen and (max-width: 769</w:t>
      </w:r>
      <w:proofErr w:type="gramStart"/>
      <w:r w:rsidRPr="00911010">
        <w:rPr>
          <w:rFonts w:ascii="Times New Roman" w:hAnsi="Times New Roman" w:cs="Times New Roman"/>
          <w:sz w:val="24"/>
          <w:szCs w:val="24"/>
        </w:rPr>
        <w:t>px){</w:t>
      </w:r>
      <w:proofErr w:type="gramEnd"/>
    </w:p>
    <w:p w14:paraId="7B6AD1B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.container</w:t>
      </w:r>
      <w:proofErr w:type="gramStart"/>
      <w:r w:rsidRPr="00911010">
        <w:rPr>
          <w:rFonts w:ascii="Times New Roman" w:hAnsi="Times New Roman" w:cs="Times New Roman"/>
          <w:sz w:val="24"/>
          <w:szCs w:val="24"/>
        </w:rPr>
        <w:t>1 .box</w:t>
      </w:r>
      <w:proofErr w:type="gramEnd"/>
      <w:r w:rsidRPr="00911010">
        <w:rPr>
          <w:rFonts w:ascii="Times New Roman" w:hAnsi="Times New Roman" w:cs="Times New Roman"/>
          <w:sz w:val="24"/>
          <w:szCs w:val="24"/>
        </w:rPr>
        <w:t>{</w:t>
      </w:r>
    </w:p>
    <w:p w14:paraId="4BFCAEB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flex-direction: column;</w:t>
      </w:r>
    </w:p>
    <w:p w14:paraId="37C7ED9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0BF363EC" w14:textId="77777777" w:rsidR="00911010" w:rsidRPr="00911010" w:rsidRDefault="00911010" w:rsidP="00911010">
      <w:pPr>
        <w:jc w:val="both"/>
        <w:rPr>
          <w:rFonts w:ascii="Times New Roman" w:hAnsi="Times New Roman" w:cs="Times New Roman"/>
          <w:sz w:val="24"/>
          <w:szCs w:val="24"/>
        </w:rPr>
      </w:pPr>
    </w:p>
    <w:p w14:paraId="134D1DF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1 .box</w:t>
      </w:r>
      <w:proofErr w:type="gramEnd"/>
      <w:r w:rsidRPr="00911010">
        <w:rPr>
          <w:rFonts w:ascii="Times New Roman" w:hAnsi="Times New Roman" w:cs="Times New Roman"/>
          <w:sz w:val="24"/>
          <w:szCs w:val="24"/>
        </w:rPr>
        <w:t xml:space="preserve"> .dream{</w:t>
      </w:r>
    </w:p>
    <w:p w14:paraId="10826BC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width: 100%;</w:t>
      </w:r>
    </w:p>
    <w:p w14:paraId="766DD19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EFACEB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6D86619" w14:textId="77777777" w:rsidR="00911010" w:rsidRPr="00911010" w:rsidRDefault="00911010" w:rsidP="00911010">
      <w:pPr>
        <w:jc w:val="both"/>
        <w:rPr>
          <w:rFonts w:ascii="Times New Roman" w:hAnsi="Times New Roman" w:cs="Times New Roman"/>
          <w:sz w:val="24"/>
          <w:szCs w:val="24"/>
        </w:rPr>
      </w:pPr>
    </w:p>
    <w:p w14:paraId="06D181F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@media only screen and (max-width: 643</w:t>
      </w:r>
      <w:proofErr w:type="gramStart"/>
      <w:r w:rsidRPr="00911010">
        <w:rPr>
          <w:rFonts w:ascii="Times New Roman" w:hAnsi="Times New Roman" w:cs="Times New Roman"/>
          <w:sz w:val="24"/>
          <w:szCs w:val="24"/>
        </w:rPr>
        <w:t>px){</w:t>
      </w:r>
      <w:proofErr w:type="gramEnd"/>
    </w:p>
    <w:p w14:paraId="2E745D2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1 .heading</w:t>
      </w:r>
      <w:proofErr w:type="gramEnd"/>
      <w:r w:rsidRPr="00911010">
        <w:rPr>
          <w:rFonts w:ascii="Times New Roman" w:hAnsi="Times New Roman" w:cs="Times New Roman"/>
          <w:sz w:val="24"/>
          <w:szCs w:val="24"/>
        </w:rPr>
        <w:t>1{</w:t>
      </w:r>
    </w:p>
    <w:p w14:paraId="4126EC1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width: 100%;</w:t>
      </w:r>
    </w:p>
    <w:p w14:paraId="0D3B6A4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3B67C87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.container</w:t>
      </w:r>
      <w:proofErr w:type="gramStart"/>
      <w:r w:rsidRPr="00911010">
        <w:rPr>
          <w:rFonts w:ascii="Times New Roman" w:hAnsi="Times New Roman" w:cs="Times New Roman"/>
          <w:sz w:val="24"/>
          <w:szCs w:val="24"/>
        </w:rPr>
        <w:t>1 .heading</w:t>
      </w:r>
      <w:proofErr w:type="gramEnd"/>
      <w:r w:rsidRPr="00911010">
        <w:rPr>
          <w:rFonts w:ascii="Times New Roman" w:hAnsi="Times New Roman" w:cs="Times New Roman"/>
          <w:sz w:val="24"/>
          <w:szCs w:val="24"/>
        </w:rPr>
        <w:t>1 h3{</w:t>
      </w:r>
    </w:p>
    <w:p w14:paraId="1781F49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font-size: 1em;</w:t>
      </w:r>
    </w:p>
    <w:p w14:paraId="5075AFA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660673F4" w14:textId="7C2428B0"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4636EE0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gramStart"/>
      <w:r w:rsidRPr="006F472F">
        <w:rPr>
          <w:rFonts w:ascii="Times New Roman" w:hAnsi="Times New Roman" w:cs="Times New Roman"/>
          <w:sz w:val="24"/>
          <w:szCs w:val="24"/>
        </w:rPr>
        <w:t>*:before</w:t>
      </w:r>
      <w:proofErr w:type="gramEnd"/>
      <w:r w:rsidRPr="006F472F">
        <w:rPr>
          <w:rFonts w:ascii="Times New Roman" w:hAnsi="Times New Roman" w:cs="Times New Roman"/>
          <w:sz w:val="24"/>
          <w:szCs w:val="24"/>
        </w:rPr>
        <w:t>, *:after {</w:t>
      </w:r>
    </w:p>
    <w:p w14:paraId="445791C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box-sizing: border-box;</w:t>
      </w:r>
    </w:p>
    <w:p w14:paraId="6E7FB749"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spellStart"/>
      <w:r w:rsidRPr="006F472F">
        <w:rPr>
          <w:rFonts w:ascii="Times New Roman" w:hAnsi="Times New Roman" w:cs="Times New Roman"/>
          <w:sz w:val="24"/>
          <w:szCs w:val="24"/>
        </w:rPr>
        <w:t>webkit</w:t>
      </w:r>
      <w:proofErr w:type="spellEnd"/>
      <w:r w:rsidRPr="006F472F">
        <w:rPr>
          <w:rFonts w:ascii="Times New Roman" w:hAnsi="Times New Roman" w:cs="Times New Roman"/>
          <w:sz w:val="24"/>
          <w:szCs w:val="24"/>
        </w:rPr>
        <w:t xml:space="preserve">-font-smoothing: </w:t>
      </w:r>
      <w:proofErr w:type="spellStart"/>
      <w:r w:rsidRPr="006F472F">
        <w:rPr>
          <w:rFonts w:ascii="Times New Roman" w:hAnsi="Times New Roman" w:cs="Times New Roman"/>
          <w:sz w:val="24"/>
          <w:szCs w:val="24"/>
        </w:rPr>
        <w:t>antialiased</w:t>
      </w:r>
      <w:proofErr w:type="spellEnd"/>
      <w:r w:rsidRPr="006F472F">
        <w:rPr>
          <w:rFonts w:ascii="Times New Roman" w:hAnsi="Times New Roman" w:cs="Times New Roman"/>
          <w:sz w:val="24"/>
          <w:szCs w:val="24"/>
        </w:rPr>
        <w:t>;</w:t>
      </w:r>
    </w:p>
    <w:p w14:paraId="34A7565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spellStart"/>
      <w:r w:rsidRPr="006F472F">
        <w:rPr>
          <w:rFonts w:ascii="Times New Roman" w:hAnsi="Times New Roman" w:cs="Times New Roman"/>
          <w:sz w:val="24"/>
          <w:szCs w:val="24"/>
        </w:rPr>
        <w:t>moz</w:t>
      </w:r>
      <w:proofErr w:type="spellEnd"/>
      <w:r w:rsidRPr="006F472F">
        <w:rPr>
          <w:rFonts w:ascii="Times New Roman" w:hAnsi="Times New Roman" w:cs="Times New Roman"/>
          <w:sz w:val="24"/>
          <w:szCs w:val="24"/>
        </w:rPr>
        <w:t>-</w:t>
      </w:r>
      <w:proofErr w:type="spellStart"/>
      <w:r w:rsidRPr="006F472F">
        <w:rPr>
          <w:rFonts w:ascii="Times New Roman" w:hAnsi="Times New Roman" w:cs="Times New Roman"/>
          <w:sz w:val="24"/>
          <w:szCs w:val="24"/>
        </w:rPr>
        <w:t>osx</w:t>
      </w:r>
      <w:proofErr w:type="spellEnd"/>
      <w:r w:rsidRPr="006F472F">
        <w:rPr>
          <w:rFonts w:ascii="Times New Roman" w:hAnsi="Times New Roman" w:cs="Times New Roman"/>
          <w:sz w:val="24"/>
          <w:szCs w:val="24"/>
        </w:rPr>
        <w:t>-font-smoothing: grayscale;</w:t>
      </w:r>
    </w:p>
    <w:p w14:paraId="12A92EE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4FAD683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lastRenderedPageBreak/>
        <w:t>body {</w:t>
      </w:r>
    </w:p>
    <w:p w14:paraId="4A838C0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background: linear-</w:t>
      </w:r>
      <w:proofErr w:type="gramStart"/>
      <w:r w:rsidRPr="006F472F">
        <w:rPr>
          <w:rFonts w:ascii="Times New Roman" w:hAnsi="Times New Roman" w:cs="Times New Roman"/>
          <w:sz w:val="24"/>
          <w:szCs w:val="24"/>
        </w:rPr>
        <w:t>gradient(</w:t>
      </w:r>
      <w:proofErr w:type="gramEnd"/>
      <w:r w:rsidRPr="006F472F">
        <w:rPr>
          <w:rFonts w:ascii="Times New Roman" w:hAnsi="Times New Roman" w:cs="Times New Roman"/>
          <w:sz w:val="24"/>
          <w:szCs w:val="24"/>
        </w:rPr>
        <w:t>to right, #ea1d6f 0%, #FFFF00 100%);</w:t>
      </w:r>
    </w:p>
    <w:p w14:paraId="33A09D8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font-size: 12px;</w:t>
      </w:r>
    </w:p>
    <w:p w14:paraId="33C8E0F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3C6C6802" w14:textId="77777777" w:rsidR="006F472F" w:rsidRPr="006F472F" w:rsidRDefault="006F472F" w:rsidP="006F472F">
      <w:pPr>
        <w:jc w:val="both"/>
        <w:rPr>
          <w:rFonts w:ascii="Times New Roman" w:hAnsi="Times New Roman" w:cs="Times New Roman"/>
          <w:sz w:val="24"/>
          <w:szCs w:val="24"/>
        </w:rPr>
      </w:pPr>
    </w:p>
    <w:p w14:paraId="25DEF89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body, button, input {</w:t>
      </w:r>
    </w:p>
    <w:p w14:paraId="75F4310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font-family: 'Montserrat', sans-serif;</w:t>
      </w:r>
    </w:p>
    <w:p w14:paraId="3409571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font-weight: 700;</w:t>
      </w:r>
    </w:p>
    <w:p w14:paraId="655E27A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letter-spacing: 1.4px;</w:t>
      </w:r>
    </w:p>
    <w:p w14:paraId="6825056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6DEC094E"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.background</w:t>
      </w:r>
      <w:proofErr w:type="gramEnd"/>
      <w:r w:rsidRPr="006F472F">
        <w:rPr>
          <w:rFonts w:ascii="Times New Roman" w:hAnsi="Times New Roman" w:cs="Times New Roman"/>
          <w:sz w:val="24"/>
          <w:szCs w:val="24"/>
        </w:rPr>
        <w:t xml:space="preserve"> {</w:t>
      </w:r>
    </w:p>
    <w:p w14:paraId="132DD95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flex;</w:t>
      </w:r>
    </w:p>
    <w:p w14:paraId="60F8B18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min-height: 100vh;</w:t>
      </w:r>
    </w:p>
    <w:p w14:paraId="3FBE913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73F447D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.container {</w:t>
      </w:r>
    </w:p>
    <w:p w14:paraId="7D74304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flex: 0 1 700px;</w:t>
      </w:r>
    </w:p>
    <w:p w14:paraId="6D6E2BA0"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 auto;</w:t>
      </w:r>
    </w:p>
    <w:p w14:paraId="368C8CB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padding: 10px;</w:t>
      </w:r>
    </w:p>
    <w:p w14:paraId="490012F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5323A211"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 xml:space="preserve"> {</w:t>
      </w:r>
    </w:p>
    <w:p w14:paraId="190D427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position: relative;</w:t>
      </w:r>
    </w:p>
    <w:p w14:paraId="2CBC86D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background: #3e3e3e;</w:t>
      </w:r>
    </w:p>
    <w:p w14:paraId="578E6A6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border-radius: 15px;</w:t>
      </w:r>
    </w:p>
    <w:p w14:paraId="0D94F25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2589C89F"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w:t>
      </w:r>
      <w:proofErr w:type="spell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:after</w:t>
      </w:r>
      <w:proofErr w:type="spellEnd"/>
      <w:r w:rsidRPr="006F472F">
        <w:rPr>
          <w:rFonts w:ascii="Times New Roman" w:hAnsi="Times New Roman" w:cs="Times New Roman"/>
          <w:sz w:val="24"/>
          <w:szCs w:val="24"/>
        </w:rPr>
        <w:t xml:space="preserve"> {</w:t>
      </w:r>
    </w:p>
    <w:p w14:paraId="31E24DB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content: '';</w:t>
      </w:r>
    </w:p>
    <w:p w14:paraId="51CCF43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block;</w:t>
      </w:r>
    </w:p>
    <w:p w14:paraId="3EC1064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position: absolute;</w:t>
      </w:r>
    </w:p>
    <w:p w14:paraId="0E1A525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top: 0;</w:t>
      </w:r>
    </w:p>
    <w:p w14:paraId="22D4D1A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left: 20px;</w:t>
      </w:r>
    </w:p>
    <w:p w14:paraId="597CDB6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lastRenderedPageBreak/>
        <w:t xml:space="preserve">  right: 20px;</w:t>
      </w:r>
    </w:p>
    <w:p w14:paraId="25F9B41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bottom: 0;</w:t>
      </w:r>
    </w:p>
    <w:p w14:paraId="777DCC1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border-radius: 15px;</w:t>
      </w:r>
    </w:p>
    <w:p w14:paraId="300C498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box-shadow: 0 20px 40px </w:t>
      </w:r>
      <w:proofErr w:type="spellStart"/>
      <w:proofErr w:type="gramStart"/>
      <w:r w:rsidRPr="006F472F">
        <w:rPr>
          <w:rFonts w:ascii="Times New Roman" w:hAnsi="Times New Roman" w:cs="Times New Roman"/>
          <w:sz w:val="24"/>
          <w:szCs w:val="24"/>
        </w:rPr>
        <w:t>rgba</w:t>
      </w:r>
      <w:proofErr w:type="spellEnd"/>
      <w:r w:rsidRPr="006F472F">
        <w:rPr>
          <w:rFonts w:ascii="Times New Roman" w:hAnsi="Times New Roman" w:cs="Times New Roman"/>
          <w:sz w:val="24"/>
          <w:szCs w:val="24"/>
        </w:rPr>
        <w:t>(</w:t>
      </w:r>
      <w:proofErr w:type="gramEnd"/>
      <w:r w:rsidRPr="006F472F">
        <w:rPr>
          <w:rFonts w:ascii="Times New Roman" w:hAnsi="Times New Roman" w:cs="Times New Roman"/>
          <w:sz w:val="24"/>
          <w:szCs w:val="24"/>
        </w:rPr>
        <w:t>0, 0, 0, .4);</w:t>
      </w:r>
    </w:p>
    <w:p w14:paraId="626CB31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z-index: -1;</w:t>
      </w:r>
    </w:p>
    <w:p w14:paraId="7F1FD31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21AADC92"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-header {</w:t>
      </w:r>
    </w:p>
    <w:p w14:paraId="32DC959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flex;</w:t>
      </w:r>
    </w:p>
    <w:p w14:paraId="5362EC49"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align-items: </w:t>
      </w:r>
      <w:proofErr w:type="spellStart"/>
      <w:r w:rsidRPr="006F472F">
        <w:rPr>
          <w:rFonts w:ascii="Times New Roman" w:hAnsi="Times New Roman" w:cs="Times New Roman"/>
          <w:sz w:val="24"/>
          <w:szCs w:val="24"/>
        </w:rPr>
        <w:t>center</w:t>
      </w:r>
      <w:proofErr w:type="spellEnd"/>
      <w:r w:rsidRPr="006F472F">
        <w:rPr>
          <w:rFonts w:ascii="Times New Roman" w:hAnsi="Times New Roman" w:cs="Times New Roman"/>
          <w:sz w:val="24"/>
          <w:szCs w:val="24"/>
        </w:rPr>
        <w:t>;</w:t>
      </w:r>
    </w:p>
    <w:p w14:paraId="150F9C1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padding: 10px 20px;</w:t>
      </w:r>
    </w:p>
    <w:p w14:paraId="12E3E39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background: #4d4d4f;</w:t>
      </w:r>
    </w:p>
    <w:p w14:paraId="4B9EEB6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border-top-left-radius: 15px;</w:t>
      </w:r>
    </w:p>
    <w:p w14:paraId="2AB9963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border-top-right-radius: 15px;</w:t>
      </w:r>
    </w:p>
    <w:p w14:paraId="2CC3FCD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62CF9405"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-header-left {</w:t>
      </w:r>
    </w:p>
    <w:p w14:paraId="506E7AB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margin-right: auto;</w:t>
      </w:r>
    </w:p>
    <w:p w14:paraId="3967158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32A1DE8E"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-header-button {</w:t>
      </w:r>
    </w:p>
    <w:p w14:paraId="06E3C80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inline-block;</w:t>
      </w:r>
    </w:p>
    <w:p w14:paraId="6B7D713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width: 8px;</w:t>
      </w:r>
    </w:p>
    <w:p w14:paraId="466DE99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height: 8px;</w:t>
      </w:r>
    </w:p>
    <w:p w14:paraId="01A6CA6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margin-right: 3px;</w:t>
      </w:r>
    </w:p>
    <w:p w14:paraId="76B0948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border-radius: 8px;</w:t>
      </w:r>
    </w:p>
    <w:p w14:paraId="6F3E220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background: white;</w:t>
      </w:r>
    </w:p>
    <w:p w14:paraId="3DAD6EF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4185F721" w14:textId="77777777" w:rsidR="006F472F" w:rsidRPr="006F472F" w:rsidRDefault="006F472F" w:rsidP="006F472F">
      <w:pPr>
        <w:jc w:val="both"/>
        <w:rPr>
          <w:rFonts w:ascii="Times New Roman" w:hAnsi="Times New Roman" w:cs="Times New Roman"/>
          <w:sz w:val="24"/>
          <w:szCs w:val="24"/>
        </w:rPr>
      </w:pPr>
    </w:p>
    <w:p w14:paraId="4B669630"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-header-</w:t>
      </w:r>
      <w:proofErr w:type="spellStart"/>
      <w:r w:rsidRPr="006F472F">
        <w:rPr>
          <w:rFonts w:ascii="Times New Roman" w:hAnsi="Times New Roman" w:cs="Times New Roman"/>
          <w:sz w:val="24"/>
          <w:szCs w:val="24"/>
        </w:rPr>
        <w:t>button.close</w:t>
      </w:r>
      <w:proofErr w:type="spellEnd"/>
      <w:r w:rsidRPr="006F472F">
        <w:rPr>
          <w:rFonts w:ascii="Times New Roman" w:hAnsi="Times New Roman" w:cs="Times New Roman"/>
          <w:sz w:val="24"/>
          <w:szCs w:val="24"/>
        </w:rPr>
        <w:t xml:space="preserve"> {</w:t>
      </w:r>
    </w:p>
    <w:p w14:paraId="399C8A2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background: #ed1c6f;</w:t>
      </w:r>
    </w:p>
    <w:p w14:paraId="456DB8E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6294246B"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-header-</w:t>
      </w:r>
      <w:proofErr w:type="spellStart"/>
      <w:r w:rsidRPr="006F472F">
        <w:rPr>
          <w:rFonts w:ascii="Times New Roman" w:hAnsi="Times New Roman" w:cs="Times New Roman"/>
          <w:sz w:val="24"/>
          <w:szCs w:val="24"/>
        </w:rPr>
        <w:t>button.maximize</w:t>
      </w:r>
      <w:proofErr w:type="spellEnd"/>
      <w:r w:rsidRPr="006F472F">
        <w:rPr>
          <w:rFonts w:ascii="Times New Roman" w:hAnsi="Times New Roman" w:cs="Times New Roman"/>
          <w:sz w:val="24"/>
          <w:szCs w:val="24"/>
        </w:rPr>
        <w:t xml:space="preserve"> {</w:t>
      </w:r>
    </w:p>
    <w:p w14:paraId="68460B1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lastRenderedPageBreak/>
        <w:t xml:space="preserve">  background: #e8e925;</w:t>
      </w:r>
    </w:p>
    <w:p w14:paraId="6224529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6960744E"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-header-</w:t>
      </w:r>
      <w:proofErr w:type="spellStart"/>
      <w:r w:rsidRPr="006F472F">
        <w:rPr>
          <w:rFonts w:ascii="Times New Roman" w:hAnsi="Times New Roman" w:cs="Times New Roman"/>
          <w:sz w:val="24"/>
          <w:szCs w:val="24"/>
        </w:rPr>
        <w:t>button.minimize</w:t>
      </w:r>
      <w:proofErr w:type="spellEnd"/>
      <w:r w:rsidRPr="006F472F">
        <w:rPr>
          <w:rFonts w:ascii="Times New Roman" w:hAnsi="Times New Roman" w:cs="Times New Roman"/>
          <w:sz w:val="24"/>
          <w:szCs w:val="24"/>
        </w:rPr>
        <w:t xml:space="preserve"> {</w:t>
      </w:r>
    </w:p>
    <w:p w14:paraId="345AC7A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background: #74c54f;</w:t>
      </w:r>
    </w:p>
    <w:p w14:paraId="19AA1A0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2DB62A08" w14:textId="77777777" w:rsidR="006F472F" w:rsidRPr="006F472F" w:rsidRDefault="006F472F" w:rsidP="006F472F">
      <w:pPr>
        <w:jc w:val="both"/>
        <w:rPr>
          <w:rFonts w:ascii="Times New Roman" w:hAnsi="Times New Roman" w:cs="Times New Roman"/>
          <w:sz w:val="24"/>
          <w:szCs w:val="24"/>
        </w:rPr>
      </w:pPr>
    </w:p>
    <w:p w14:paraId="40774F6C"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-header-right {</w:t>
      </w:r>
    </w:p>
    <w:p w14:paraId="3C2EA5E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flex;</w:t>
      </w:r>
    </w:p>
    <w:p w14:paraId="649F1CD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4722CF28" w14:textId="77777777" w:rsidR="006F472F" w:rsidRPr="006F472F" w:rsidRDefault="006F472F" w:rsidP="006F472F">
      <w:pPr>
        <w:jc w:val="both"/>
        <w:rPr>
          <w:rFonts w:ascii="Times New Roman" w:hAnsi="Times New Roman" w:cs="Times New Roman"/>
          <w:sz w:val="24"/>
          <w:szCs w:val="24"/>
        </w:rPr>
      </w:pPr>
    </w:p>
    <w:p w14:paraId="1D7203F4"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-header-ellipsis {</w:t>
      </w:r>
    </w:p>
    <w:p w14:paraId="3A0E79F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width: 3px;</w:t>
      </w:r>
    </w:p>
    <w:p w14:paraId="586AAA49"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height: 3px;</w:t>
      </w:r>
    </w:p>
    <w:p w14:paraId="0F13A86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margin-left: 2px;</w:t>
      </w:r>
    </w:p>
    <w:p w14:paraId="002F86B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border-radius: 8px;</w:t>
      </w:r>
    </w:p>
    <w:p w14:paraId="3A50603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background: #999;</w:t>
      </w:r>
    </w:p>
    <w:p w14:paraId="3888053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553D9C32" w14:textId="77777777" w:rsidR="006F472F" w:rsidRPr="006F472F" w:rsidRDefault="006F472F" w:rsidP="006F472F">
      <w:pPr>
        <w:jc w:val="both"/>
        <w:rPr>
          <w:rFonts w:ascii="Times New Roman" w:hAnsi="Times New Roman" w:cs="Times New Roman"/>
          <w:sz w:val="24"/>
          <w:szCs w:val="24"/>
        </w:rPr>
      </w:pPr>
    </w:p>
    <w:p w14:paraId="379E1C5B"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-body {</w:t>
      </w:r>
    </w:p>
    <w:p w14:paraId="47B2A20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flex;</w:t>
      </w:r>
    </w:p>
    <w:p w14:paraId="2AFDDD20"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6818E984" w14:textId="77777777" w:rsidR="006F472F" w:rsidRPr="006F472F" w:rsidRDefault="006F472F" w:rsidP="006F472F">
      <w:pPr>
        <w:jc w:val="both"/>
        <w:rPr>
          <w:rFonts w:ascii="Times New Roman" w:hAnsi="Times New Roman" w:cs="Times New Roman"/>
          <w:sz w:val="24"/>
          <w:szCs w:val="24"/>
        </w:rPr>
      </w:pPr>
    </w:p>
    <w:p w14:paraId="1EC36571"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-body-item {</w:t>
      </w:r>
    </w:p>
    <w:p w14:paraId="4917568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flex: 1;</w:t>
      </w:r>
    </w:p>
    <w:p w14:paraId="1F5F2E8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padding: 50px;</w:t>
      </w:r>
    </w:p>
    <w:p w14:paraId="21895880"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2D14DD59" w14:textId="77777777" w:rsidR="006F472F" w:rsidRPr="006F472F" w:rsidRDefault="006F472F" w:rsidP="006F472F">
      <w:pPr>
        <w:jc w:val="both"/>
        <w:rPr>
          <w:rFonts w:ascii="Times New Roman" w:hAnsi="Times New Roman" w:cs="Times New Roman"/>
          <w:sz w:val="24"/>
          <w:szCs w:val="24"/>
        </w:rPr>
      </w:pPr>
    </w:p>
    <w:p w14:paraId="147C77AD"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-body-</w:t>
      </w:r>
      <w:proofErr w:type="spellStart"/>
      <w:r w:rsidRPr="006F472F">
        <w:rPr>
          <w:rFonts w:ascii="Times New Roman" w:hAnsi="Times New Roman" w:cs="Times New Roman"/>
          <w:sz w:val="24"/>
          <w:szCs w:val="24"/>
        </w:rPr>
        <w:t>item.left</w:t>
      </w:r>
      <w:proofErr w:type="spellEnd"/>
      <w:r w:rsidRPr="006F472F">
        <w:rPr>
          <w:rFonts w:ascii="Times New Roman" w:hAnsi="Times New Roman" w:cs="Times New Roman"/>
          <w:sz w:val="24"/>
          <w:szCs w:val="24"/>
        </w:rPr>
        <w:t xml:space="preserve"> {</w:t>
      </w:r>
    </w:p>
    <w:p w14:paraId="0607E13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flex;</w:t>
      </w:r>
    </w:p>
    <w:p w14:paraId="7758E69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flex-direction: column;</w:t>
      </w:r>
    </w:p>
    <w:p w14:paraId="2893B56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lastRenderedPageBreak/>
        <w:t>}</w:t>
      </w:r>
    </w:p>
    <w:p w14:paraId="1D7F389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.app-title {</w:t>
      </w:r>
    </w:p>
    <w:p w14:paraId="34AB9A7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flex;</w:t>
      </w:r>
    </w:p>
    <w:p w14:paraId="36512F8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flex-direction: column;</w:t>
      </w:r>
    </w:p>
    <w:p w14:paraId="639A252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position: relative;</w:t>
      </w:r>
    </w:p>
    <w:p w14:paraId="2B8FA5A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spellStart"/>
      <w:r w:rsidRPr="006F472F">
        <w:rPr>
          <w:rFonts w:ascii="Times New Roman" w:hAnsi="Times New Roman" w:cs="Times New Roman"/>
          <w:sz w:val="24"/>
          <w:szCs w:val="24"/>
        </w:rPr>
        <w:t>color</w:t>
      </w:r>
      <w:proofErr w:type="spellEnd"/>
      <w:r w:rsidRPr="006F472F">
        <w:rPr>
          <w:rFonts w:ascii="Times New Roman" w:hAnsi="Times New Roman" w:cs="Times New Roman"/>
          <w:sz w:val="24"/>
          <w:szCs w:val="24"/>
        </w:rPr>
        <w:t>: #ea1d6f;</w:t>
      </w:r>
    </w:p>
    <w:p w14:paraId="40D2CDC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font-size: 26px;</w:t>
      </w:r>
    </w:p>
    <w:p w14:paraId="3045576A" w14:textId="5EA6BC74"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6F37391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roofErr w:type="spellStart"/>
      <w:r w:rsidRPr="006F472F">
        <w:rPr>
          <w:rFonts w:ascii="Times New Roman" w:hAnsi="Times New Roman" w:cs="Times New Roman"/>
          <w:sz w:val="24"/>
          <w:szCs w:val="24"/>
        </w:rPr>
        <w:t>app-</w:t>
      </w:r>
      <w:proofErr w:type="gramStart"/>
      <w:r w:rsidRPr="006F472F">
        <w:rPr>
          <w:rFonts w:ascii="Times New Roman" w:hAnsi="Times New Roman" w:cs="Times New Roman"/>
          <w:sz w:val="24"/>
          <w:szCs w:val="24"/>
        </w:rPr>
        <w:t>title:after</w:t>
      </w:r>
      <w:proofErr w:type="spellEnd"/>
      <w:proofErr w:type="gramEnd"/>
      <w:r w:rsidRPr="006F472F">
        <w:rPr>
          <w:rFonts w:ascii="Times New Roman" w:hAnsi="Times New Roman" w:cs="Times New Roman"/>
          <w:sz w:val="24"/>
          <w:szCs w:val="24"/>
        </w:rPr>
        <w:t xml:space="preserve"> {</w:t>
      </w:r>
    </w:p>
    <w:p w14:paraId="3495774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content: '';</w:t>
      </w:r>
    </w:p>
    <w:p w14:paraId="650CBB1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block;</w:t>
      </w:r>
    </w:p>
    <w:p w14:paraId="3471A62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position: absolute;</w:t>
      </w:r>
    </w:p>
    <w:p w14:paraId="0700601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left: 0;</w:t>
      </w:r>
    </w:p>
    <w:p w14:paraId="3472389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bottom: -10px;</w:t>
      </w:r>
    </w:p>
    <w:p w14:paraId="1CF2504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width: 25px;</w:t>
      </w:r>
    </w:p>
    <w:p w14:paraId="16FE6F9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height: 4px;</w:t>
      </w:r>
    </w:p>
    <w:p w14:paraId="3A0BA56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background: #ea1d6f;</w:t>
      </w:r>
    </w:p>
    <w:p w14:paraId="6BD47CE9"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2470C31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.app-contact {</w:t>
      </w:r>
    </w:p>
    <w:p w14:paraId="14F81E5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margin-top: auto;</w:t>
      </w:r>
    </w:p>
    <w:p w14:paraId="0DB1E90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font-size: 8px;</w:t>
      </w:r>
    </w:p>
    <w:p w14:paraId="7D453BB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spellStart"/>
      <w:r w:rsidRPr="006F472F">
        <w:rPr>
          <w:rFonts w:ascii="Times New Roman" w:hAnsi="Times New Roman" w:cs="Times New Roman"/>
          <w:sz w:val="24"/>
          <w:szCs w:val="24"/>
        </w:rPr>
        <w:t>color</w:t>
      </w:r>
      <w:proofErr w:type="spellEnd"/>
      <w:r w:rsidRPr="006F472F">
        <w:rPr>
          <w:rFonts w:ascii="Times New Roman" w:hAnsi="Times New Roman" w:cs="Times New Roman"/>
          <w:sz w:val="24"/>
          <w:szCs w:val="24"/>
        </w:rPr>
        <w:t>: #888;</w:t>
      </w:r>
    </w:p>
    <w:p w14:paraId="0B12A51F" w14:textId="3A014AFE"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65555CD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.app-form-group {</w:t>
      </w:r>
    </w:p>
    <w:p w14:paraId="16D7A85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margin-bottom: 15px;</w:t>
      </w:r>
    </w:p>
    <w:p w14:paraId="6A62756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5E3E37FF" w14:textId="77777777" w:rsidR="006F472F" w:rsidRPr="006F472F" w:rsidRDefault="006F472F" w:rsidP="006F472F">
      <w:pPr>
        <w:jc w:val="both"/>
        <w:rPr>
          <w:rFonts w:ascii="Times New Roman" w:hAnsi="Times New Roman" w:cs="Times New Roman"/>
          <w:sz w:val="24"/>
          <w:szCs w:val="24"/>
        </w:rPr>
      </w:pPr>
    </w:p>
    <w:p w14:paraId="13F7141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.app-form-</w:t>
      </w:r>
      <w:proofErr w:type="spellStart"/>
      <w:proofErr w:type="gramStart"/>
      <w:r w:rsidRPr="006F472F">
        <w:rPr>
          <w:rFonts w:ascii="Times New Roman" w:hAnsi="Times New Roman" w:cs="Times New Roman"/>
          <w:sz w:val="24"/>
          <w:szCs w:val="24"/>
        </w:rPr>
        <w:t>group.message</w:t>
      </w:r>
      <w:proofErr w:type="spellEnd"/>
      <w:proofErr w:type="gramEnd"/>
      <w:r w:rsidRPr="006F472F">
        <w:rPr>
          <w:rFonts w:ascii="Times New Roman" w:hAnsi="Times New Roman" w:cs="Times New Roman"/>
          <w:sz w:val="24"/>
          <w:szCs w:val="24"/>
        </w:rPr>
        <w:t xml:space="preserve"> {</w:t>
      </w:r>
    </w:p>
    <w:p w14:paraId="08CAAA20"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margin-top: 40px;</w:t>
      </w:r>
    </w:p>
    <w:p w14:paraId="61ED331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63CDCC4D" w14:textId="77777777" w:rsidR="006F472F" w:rsidRPr="006F472F" w:rsidRDefault="006F472F" w:rsidP="006F472F">
      <w:pPr>
        <w:jc w:val="both"/>
        <w:rPr>
          <w:rFonts w:ascii="Times New Roman" w:hAnsi="Times New Roman" w:cs="Times New Roman"/>
          <w:sz w:val="24"/>
          <w:szCs w:val="24"/>
        </w:rPr>
      </w:pPr>
    </w:p>
    <w:p w14:paraId="692382B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.app-form-</w:t>
      </w:r>
      <w:proofErr w:type="spellStart"/>
      <w:proofErr w:type="gramStart"/>
      <w:r w:rsidRPr="006F472F">
        <w:rPr>
          <w:rFonts w:ascii="Times New Roman" w:hAnsi="Times New Roman" w:cs="Times New Roman"/>
          <w:sz w:val="24"/>
          <w:szCs w:val="24"/>
        </w:rPr>
        <w:t>group.buttons</w:t>
      </w:r>
      <w:proofErr w:type="spellEnd"/>
      <w:proofErr w:type="gramEnd"/>
      <w:r w:rsidRPr="006F472F">
        <w:rPr>
          <w:rFonts w:ascii="Times New Roman" w:hAnsi="Times New Roman" w:cs="Times New Roman"/>
          <w:sz w:val="24"/>
          <w:szCs w:val="24"/>
        </w:rPr>
        <w:t xml:space="preserve"> {</w:t>
      </w:r>
    </w:p>
    <w:p w14:paraId="125B3B3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margin-bottom: 0;</w:t>
      </w:r>
    </w:p>
    <w:p w14:paraId="50FA98E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text-align: right;</w:t>
      </w:r>
    </w:p>
    <w:p w14:paraId="38C9729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233D26E7" w14:textId="77777777" w:rsidR="006F472F" w:rsidRPr="006F472F" w:rsidRDefault="006F472F" w:rsidP="006F472F">
      <w:pPr>
        <w:jc w:val="both"/>
        <w:rPr>
          <w:rFonts w:ascii="Times New Roman" w:hAnsi="Times New Roman" w:cs="Times New Roman"/>
          <w:sz w:val="24"/>
          <w:szCs w:val="24"/>
        </w:rPr>
      </w:pPr>
    </w:p>
    <w:p w14:paraId="7C0A39E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.app-form-control {</w:t>
      </w:r>
    </w:p>
    <w:p w14:paraId="2F5CC99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width: 100%;</w:t>
      </w:r>
    </w:p>
    <w:p w14:paraId="15AE3179"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padding: 10px 0;</w:t>
      </w:r>
    </w:p>
    <w:p w14:paraId="56ACA85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background: none;</w:t>
      </w:r>
    </w:p>
    <w:p w14:paraId="38C363C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border: none;</w:t>
      </w:r>
    </w:p>
    <w:p w14:paraId="3AD7B66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border-bottom: 1px solid #666;</w:t>
      </w:r>
    </w:p>
    <w:p w14:paraId="007CDFC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spellStart"/>
      <w:r w:rsidRPr="006F472F">
        <w:rPr>
          <w:rFonts w:ascii="Times New Roman" w:hAnsi="Times New Roman" w:cs="Times New Roman"/>
          <w:sz w:val="24"/>
          <w:szCs w:val="24"/>
        </w:rPr>
        <w:t>color</w:t>
      </w:r>
      <w:proofErr w:type="spellEnd"/>
      <w:r w:rsidRPr="006F472F">
        <w:rPr>
          <w:rFonts w:ascii="Times New Roman" w:hAnsi="Times New Roman" w:cs="Times New Roman"/>
          <w:sz w:val="24"/>
          <w:szCs w:val="24"/>
        </w:rPr>
        <w:t>: #ddd;</w:t>
      </w:r>
    </w:p>
    <w:p w14:paraId="51A20A7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font-size: 14px;</w:t>
      </w:r>
    </w:p>
    <w:p w14:paraId="50787F60"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text-transform: uppercase;</w:t>
      </w:r>
    </w:p>
    <w:p w14:paraId="39BB6CC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outline: none;</w:t>
      </w:r>
    </w:p>
    <w:p w14:paraId="6647EAA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transition: border-</w:t>
      </w:r>
      <w:proofErr w:type="spellStart"/>
      <w:r w:rsidRPr="006F472F">
        <w:rPr>
          <w:rFonts w:ascii="Times New Roman" w:hAnsi="Times New Roman" w:cs="Times New Roman"/>
          <w:sz w:val="24"/>
          <w:szCs w:val="24"/>
        </w:rPr>
        <w:t>color</w:t>
      </w:r>
      <w:proofErr w:type="spellEnd"/>
      <w:r w:rsidRPr="006F472F">
        <w:rPr>
          <w:rFonts w:ascii="Times New Roman" w:hAnsi="Times New Roman" w:cs="Times New Roman"/>
          <w:sz w:val="24"/>
          <w:szCs w:val="24"/>
        </w:rPr>
        <w:t xml:space="preserve"> .2s;</w:t>
      </w:r>
    </w:p>
    <w:p w14:paraId="0F509576" w14:textId="0183D7FA"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2182767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.app-form-</w:t>
      </w:r>
      <w:proofErr w:type="gramStart"/>
      <w:r w:rsidRPr="006F472F">
        <w:rPr>
          <w:rFonts w:ascii="Times New Roman" w:hAnsi="Times New Roman" w:cs="Times New Roman"/>
          <w:sz w:val="24"/>
          <w:szCs w:val="24"/>
        </w:rPr>
        <w:t>control::</w:t>
      </w:r>
      <w:proofErr w:type="gramEnd"/>
      <w:r w:rsidRPr="006F472F">
        <w:rPr>
          <w:rFonts w:ascii="Times New Roman" w:hAnsi="Times New Roman" w:cs="Times New Roman"/>
          <w:sz w:val="24"/>
          <w:szCs w:val="24"/>
        </w:rPr>
        <w:t>placeholder {</w:t>
      </w:r>
    </w:p>
    <w:p w14:paraId="25072EE3" w14:textId="714BBC4D"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spellStart"/>
      <w:r w:rsidRPr="006F472F">
        <w:rPr>
          <w:rFonts w:ascii="Times New Roman" w:hAnsi="Times New Roman" w:cs="Times New Roman"/>
          <w:sz w:val="24"/>
          <w:szCs w:val="24"/>
        </w:rPr>
        <w:t>color</w:t>
      </w:r>
      <w:proofErr w:type="spellEnd"/>
      <w:r w:rsidRPr="006F472F">
        <w:rPr>
          <w:rFonts w:ascii="Times New Roman" w:hAnsi="Times New Roman" w:cs="Times New Roman"/>
          <w:sz w:val="24"/>
          <w:szCs w:val="24"/>
        </w:rPr>
        <w:t>: #666;</w:t>
      </w:r>
    </w:p>
    <w:p w14:paraId="1E98A972" w14:textId="71BCC12C"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61A93E1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roofErr w:type="spellStart"/>
      <w:r w:rsidRPr="006F472F">
        <w:rPr>
          <w:rFonts w:ascii="Times New Roman" w:hAnsi="Times New Roman" w:cs="Times New Roman"/>
          <w:sz w:val="24"/>
          <w:szCs w:val="24"/>
        </w:rPr>
        <w:t>app-form-</w:t>
      </w:r>
      <w:proofErr w:type="gramStart"/>
      <w:r w:rsidRPr="006F472F">
        <w:rPr>
          <w:rFonts w:ascii="Times New Roman" w:hAnsi="Times New Roman" w:cs="Times New Roman"/>
          <w:sz w:val="24"/>
          <w:szCs w:val="24"/>
        </w:rPr>
        <w:t>control:focus</w:t>
      </w:r>
      <w:proofErr w:type="spellEnd"/>
      <w:proofErr w:type="gramEnd"/>
      <w:r w:rsidRPr="006F472F">
        <w:rPr>
          <w:rFonts w:ascii="Times New Roman" w:hAnsi="Times New Roman" w:cs="Times New Roman"/>
          <w:sz w:val="24"/>
          <w:szCs w:val="24"/>
        </w:rPr>
        <w:t xml:space="preserve"> {</w:t>
      </w:r>
    </w:p>
    <w:p w14:paraId="34BF399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border-bottom-</w:t>
      </w:r>
      <w:proofErr w:type="spellStart"/>
      <w:r w:rsidRPr="006F472F">
        <w:rPr>
          <w:rFonts w:ascii="Times New Roman" w:hAnsi="Times New Roman" w:cs="Times New Roman"/>
          <w:sz w:val="24"/>
          <w:szCs w:val="24"/>
        </w:rPr>
        <w:t>color</w:t>
      </w:r>
      <w:proofErr w:type="spellEnd"/>
      <w:r w:rsidRPr="006F472F">
        <w:rPr>
          <w:rFonts w:ascii="Times New Roman" w:hAnsi="Times New Roman" w:cs="Times New Roman"/>
          <w:sz w:val="24"/>
          <w:szCs w:val="24"/>
        </w:rPr>
        <w:t>: #ddd;</w:t>
      </w:r>
    </w:p>
    <w:p w14:paraId="35A4ECDA" w14:textId="0B0FA1BF"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131F398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.app-form-button {</w:t>
      </w:r>
    </w:p>
    <w:p w14:paraId="2FEF54E0"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background: none;</w:t>
      </w:r>
    </w:p>
    <w:p w14:paraId="0B97E4E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border: none;</w:t>
      </w:r>
    </w:p>
    <w:p w14:paraId="5D34347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spellStart"/>
      <w:r w:rsidRPr="006F472F">
        <w:rPr>
          <w:rFonts w:ascii="Times New Roman" w:hAnsi="Times New Roman" w:cs="Times New Roman"/>
          <w:sz w:val="24"/>
          <w:szCs w:val="24"/>
        </w:rPr>
        <w:t>color</w:t>
      </w:r>
      <w:proofErr w:type="spellEnd"/>
      <w:r w:rsidRPr="006F472F">
        <w:rPr>
          <w:rFonts w:ascii="Times New Roman" w:hAnsi="Times New Roman" w:cs="Times New Roman"/>
          <w:sz w:val="24"/>
          <w:szCs w:val="24"/>
        </w:rPr>
        <w:t>: #ea1d6f;</w:t>
      </w:r>
    </w:p>
    <w:p w14:paraId="36CEE52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font-size: 14px;</w:t>
      </w:r>
    </w:p>
    <w:p w14:paraId="3A39A3B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cursor: pointer;</w:t>
      </w:r>
    </w:p>
    <w:p w14:paraId="5049A2A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lastRenderedPageBreak/>
        <w:t xml:space="preserve">  outline: none;</w:t>
      </w:r>
    </w:p>
    <w:p w14:paraId="02697F4E" w14:textId="3D01D9DC"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24458E8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roofErr w:type="spellStart"/>
      <w:r w:rsidRPr="006F472F">
        <w:rPr>
          <w:rFonts w:ascii="Times New Roman" w:hAnsi="Times New Roman" w:cs="Times New Roman"/>
          <w:sz w:val="24"/>
          <w:szCs w:val="24"/>
        </w:rPr>
        <w:t>app-form-</w:t>
      </w:r>
      <w:proofErr w:type="gramStart"/>
      <w:r w:rsidRPr="006F472F">
        <w:rPr>
          <w:rFonts w:ascii="Times New Roman" w:hAnsi="Times New Roman" w:cs="Times New Roman"/>
          <w:sz w:val="24"/>
          <w:szCs w:val="24"/>
        </w:rPr>
        <w:t>button:hover</w:t>
      </w:r>
      <w:proofErr w:type="spellEnd"/>
      <w:proofErr w:type="gramEnd"/>
      <w:r w:rsidRPr="006F472F">
        <w:rPr>
          <w:rFonts w:ascii="Times New Roman" w:hAnsi="Times New Roman" w:cs="Times New Roman"/>
          <w:sz w:val="24"/>
          <w:szCs w:val="24"/>
        </w:rPr>
        <w:t xml:space="preserve"> {</w:t>
      </w:r>
    </w:p>
    <w:p w14:paraId="1B79BDE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spellStart"/>
      <w:r w:rsidRPr="006F472F">
        <w:rPr>
          <w:rFonts w:ascii="Times New Roman" w:hAnsi="Times New Roman" w:cs="Times New Roman"/>
          <w:sz w:val="24"/>
          <w:szCs w:val="24"/>
        </w:rPr>
        <w:t>color</w:t>
      </w:r>
      <w:proofErr w:type="spellEnd"/>
      <w:r w:rsidRPr="006F472F">
        <w:rPr>
          <w:rFonts w:ascii="Times New Roman" w:hAnsi="Times New Roman" w:cs="Times New Roman"/>
          <w:sz w:val="24"/>
          <w:szCs w:val="24"/>
        </w:rPr>
        <w:t>: #b9134f;</w:t>
      </w:r>
    </w:p>
    <w:p w14:paraId="11721AD9" w14:textId="68C3DCFE"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617CB1F3"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.credits</w:t>
      </w:r>
      <w:proofErr w:type="gramEnd"/>
      <w:r w:rsidRPr="006F472F">
        <w:rPr>
          <w:rFonts w:ascii="Times New Roman" w:hAnsi="Times New Roman" w:cs="Times New Roman"/>
          <w:sz w:val="24"/>
          <w:szCs w:val="24"/>
        </w:rPr>
        <w:t xml:space="preserve"> {</w:t>
      </w:r>
    </w:p>
    <w:p w14:paraId="07C39D2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flex;</w:t>
      </w:r>
    </w:p>
    <w:p w14:paraId="7671C8B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justify-content: </w:t>
      </w:r>
      <w:proofErr w:type="spellStart"/>
      <w:r w:rsidRPr="006F472F">
        <w:rPr>
          <w:rFonts w:ascii="Times New Roman" w:hAnsi="Times New Roman" w:cs="Times New Roman"/>
          <w:sz w:val="24"/>
          <w:szCs w:val="24"/>
        </w:rPr>
        <w:t>center</w:t>
      </w:r>
      <w:proofErr w:type="spellEnd"/>
      <w:r w:rsidRPr="006F472F">
        <w:rPr>
          <w:rFonts w:ascii="Times New Roman" w:hAnsi="Times New Roman" w:cs="Times New Roman"/>
          <w:sz w:val="24"/>
          <w:szCs w:val="24"/>
        </w:rPr>
        <w:t>;</w:t>
      </w:r>
    </w:p>
    <w:p w14:paraId="062F3BD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align-items: </w:t>
      </w:r>
      <w:proofErr w:type="spellStart"/>
      <w:r w:rsidRPr="006F472F">
        <w:rPr>
          <w:rFonts w:ascii="Times New Roman" w:hAnsi="Times New Roman" w:cs="Times New Roman"/>
          <w:sz w:val="24"/>
          <w:szCs w:val="24"/>
        </w:rPr>
        <w:t>center</w:t>
      </w:r>
      <w:proofErr w:type="spellEnd"/>
      <w:r w:rsidRPr="006F472F">
        <w:rPr>
          <w:rFonts w:ascii="Times New Roman" w:hAnsi="Times New Roman" w:cs="Times New Roman"/>
          <w:sz w:val="24"/>
          <w:szCs w:val="24"/>
        </w:rPr>
        <w:t>;</w:t>
      </w:r>
    </w:p>
    <w:p w14:paraId="5D16F1F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margin-top: 20px;</w:t>
      </w:r>
    </w:p>
    <w:p w14:paraId="544E0C5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spellStart"/>
      <w:r w:rsidRPr="006F472F">
        <w:rPr>
          <w:rFonts w:ascii="Times New Roman" w:hAnsi="Times New Roman" w:cs="Times New Roman"/>
          <w:sz w:val="24"/>
          <w:szCs w:val="24"/>
        </w:rPr>
        <w:t>color</w:t>
      </w:r>
      <w:proofErr w:type="spellEnd"/>
      <w:r w:rsidRPr="006F472F">
        <w:rPr>
          <w:rFonts w:ascii="Times New Roman" w:hAnsi="Times New Roman" w:cs="Times New Roman"/>
          <w:sz w:val="24"/>
          <w:szCs w:val="24"/>
        </w:rPr>
        <w:t>: #ffa4bd;</w:t>
      </w:r>
    </w:p>
    <w:p w14:paraId="513C3D7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font-family: 'Roboto Condensed', sans-serif;</w:t>
      </w:r>
    </w:p>
    <w:p w14:paraId="0F100D7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font-size: 16px;</w:t>
      </w:r>
    </w:p>
    <w:p w14:paraId="75E0C639"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font-weight: normal;</w:t>
      </w:r>
    </w:p>
    <w:p w14:paraId="4B21638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5AF51953" w14:textId="77777777" w:rsidR="006F472F" w:rsidRPr="006F472F" w:rsidRDefault="006F472F" w:rsidP="006F472F">
      <w:pPr>
        <w:jc w:val="both"/>
        <w:rPr>
          <w:rFonts w:ascii="Times New Roman" w:hAnsi="Times New Roman" w:cs="Times New Roman"/>
          <w:sz w:val="24"/>
          <w:szCs w:val="24"/>
        </w:rPr>
      </w:pPr>
    </w:p>
    <w:p w14:paraId="07D95DB9"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.credits</w:t>
      </w:r>
      <w:proofErr w:type="gramEnd"/>
      <w:r w:rsidRPr="006F472F">
        <w:rPr>
          <w:rFonts w:ascii="Times New Roman" w:hAnsi="Times New Roman" w:cs="Times New Roman"/>
          <w:sz w:val="24"/>
          <w:szCs w:val="24"/>
        </w:rPr>
        <w:t>-link {</w:t>
      </w:r>
    </w:p>
    <w:p w14:paraId="38ED2A2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flex;</w:t>
      </w:r>
    </w:p>
    <w:p w14:paraId="7D76A029"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align-items: </w:t>
      </w:r>
      <w:proofErr w:type="spellStart"/>
      <w:r w:rsidRPr="006F472F">
        <w:rPr>
          <w:rFonts w:ascii="Times New Roman" w:hAnsi="Times New Roman" w:cs="Times New Roman"/>
          <w:sz w:val="24"/>
          <w:szCs w:val="24"/>
        </w:rPr>
        <w:t>center</w:t>
      </w:r>
      <w:proofErr w:type="spellEnd"/>
      <w:r w:rsidRPr="006F472F">
        <w:rPr>
          <w:rFonts w:ascii="Times New Roman" w:hAnsi="Times New Roman" w:cs="Times New Roman"/>
          <w:sz w:val="24"/>
          <w:szCs w:val="24"/>
        </w:rPr>
        <w:t>;</w:t>
      </w:r>
    </w:p>
    <w:p w14:paraId="4AEB331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spellStart"/>
      <w:r w:rsidRPr="006F472F">
        <w:rPr>
          <w:rFonts w:ascii="Times New Roman" w:hAnsi="Times New Roman" w:cs="Times New Roman"/>
          <w:sz w:val="24"/>
          <w:szCs w:val="24"/>
        </w:rPr>
        <w:t>color</w:t>
      </w:r>
      <w:proofErr w:type="spellEnd"/>
      <w:r w:rsidRPr="006F472F">
        <w:rPr>
          <w:rFonts w:ascii="Times New Roman" w:hAnsi="Times New Roman" w:cs="Times New Roman"/>
          <w:sz w:val="24"/>
          <w:szCs w:val="24"/>
        </w:rPr>
        <w:t>: #fff;</w:t>
      </w:r>
    </w:p>
    <w:p w14:paraId="3C14C0D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font-weight: bold;</w:t>
      </w:r>
    </w:p>
    <w:p w14:paraId="0337DC9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text-decoration: none;</w:t>
      </w:r>
    </w:p>
    <w:p w14:paraId="47572EC1" w14:textId="1F3253C1"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76A97DF9" w14:textId="77777777" w:rsidR="006F472F" w:rsidRPr="006F472F" w:rsidRDefault="006F472F" w:rsidP="006F472F">
      <w:pPr>
        <w:jc w:val="both"/>
        <w:rPr>
          <w:rFonts w:ascii="Times New Roman" w:hAnsi="Times New Roman" w:cs="Times New Roman"/>
          <w:sz w:val="24"/>
          <w:szCs w:val="24"/>
        </w:rPr>
      </w:pPr>
      <w:proofErr w:type="gramStart"/>
      <w:r w:rsidRPr="006F472F">
        <w:rPr>
          <w:rFonts w:ascii="Times New Roman" w:hAnsi="Times New Roman" w:cs="Times New Roman"/>
          <w:sz w:val="24"/>
          <w:szCs w:val="24"/>
        </w:rPr>
        <w:t>.</w:t>
      </w:r>
      <w:proofErr w:type="spellStart"/>
      <w:r w:rsidRPr="006F472F">
        <w:rPr>
          <w:rFonts w:ascii="Times New Roman" w:hAnsi="Times New Roman" w:cs="Times New Roman"/>
          <w:sz w:val="24"/>
          <w:szCs w:val="24"/>
        </w:rPr>
        <w:t>dribbble</w:t>
      </w:r>
      <w:proofErr w:type="spellEnd"/>
      <w:proofErr w:type="gramEnd"/>
      <w:r w:rsidRPr="006F472F">
        <w:rPr>
          <w:rFonts w:ascii="Times New Roman" w:hAnsi="Times New Roman" w:cs="Times New Roman"/>
          <w:sz w:val="24"/>
          <w:szCs w:val="24"/>
        </w:rPr>
        <w:t xml:space="preserve"> {</w:t>
      </w:r>
    </w:p>
    <w:p w14:paraId="5F52ADD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width: 20px;</w:t>
      </w:r>
    </w:p>
    <w:p w14:paraId="01E32E9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height: 20px;</w:t>
      </w:r>
    </w:p>
    <w:p w14:paraId="037E9CB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 0 5px;</w:t>
      </w:r>
    </w:p>
    <w:p w14:paraId="09385B92" w14:textId="0DBCCDDD"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521D9AE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roofErr w:type="gramStart"/>
      <w:r w:rsidRPr="006F472F">
        <w:rPr>
          <w:rFonts w:ascii="Times New Roman" w:hAnsi="Times New Roman" w:cs="Times New Roman"/>
          <w:sz w:val="24"/>
          <w:szCs w:val="24"/>
        </w:rPr>
        <w:t>media</w:t>
      </w:r>
      <w:proofErr w:type="gramEnd"/>
      <w:r w:rsidRPr="006F472F">
        <w:rPr>
          <w:rFonts w:ascii="Times New Roman" w:hAnsi="Times New Roman" w:cs="Times New Roman"/>
          <w:sz w:val="24"/>
          <w:szCs w:val="24"/>
        </w:rPr>
        <w:t xml:space="preserve"> screen and (max-width: 520px) {</w:t>
      </w:r>
    </w:p>
    <w:p w14:paraId="54CDAF6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-body {</w:t>
      </w:r>
    </w:p>
    <w:p w14:paraId="71D006F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lastRenderedPageBreak/>
        <w:t xml:space="preserve">    flex-direction: column;</w:t>
      </w:r>
    </w:p>
    <w:p w14:paraId="7BBD60D7" w14:textId="6DA27DB0"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
    <w:p w14:paraId="2B39113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-body-</w:t>
      </w:r>
      <w:proofErr w:type="spellStart"/>
      <w:r w:rsidRPr="006F472F">
        <w:rPr>
          <w:rFonts w:ascii="Times New Roman" w:hAnsi="Times New Roman" w:cs="Times New Roman"/>
          <w:sz w:val="24"/>
          <w:szCs w:val="24"/>
        </w:rPr>
        <w:t>item.left</w:t>
      </w:r>
      <w:proofErr w:type="spellEnd"/>
      <w:r w:rsidRPr="006F472F">
        <w:rPr>
          <w:rFonts w:ascii="Times New Roman" w:hAnsi="Times New Roman" w:cs="Times New Roman"/>
          <w:sz w:val="24"/>
          <w:szCs w:val="24"/>
        </w:rPr>
        <w:t xml:space="preserve"> {</w:t>
      </w:r>
    </w:p>
    <w:p w14:paraId="47554CA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margin-bottom: 30px;</w:t>
      </w:r>
    </w:p>
    <w:p w14:paraId="4D13A9E1" w14:textId="0870E233"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
    <w:p w14:paraId="0669042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.app-title {</w:t>
      </w:r>
    </w:p>
    <w:p w14:paraId="05D0A609"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flex-direction: row;</w:t>
      </w:r>
    </w:p>
    <w:p w14:paraId="77CE6130" w14:textId="4B57F578"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
    <w:p w14:paraId="43736F50"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.app-title span {</w:t>
      </w:r>
    </w:p>
    <w:p w14:paraId="3E823A1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margin-right: 12px;</w:t>
      </w:r>
    </w:p>
    <w:p w14:paraId="54B956A1" w14:textId="13D0C666"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
    <w:p w14:paraId="653D30E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spellStart"/>
      <w:r w:rsidRPr="006F472F">
        <w:rPr>
          <w:rFonts w:ascii="Times New Roman" w:hAnsi="Times New Roman" w:cs="Times New Roman"/>
          <w:sz w:val="24"/>
          <w:szCs w:val="24"/>
        </w:rPr>
        <w:t>app-</w:t>
      </w:r>
      <w:proofErr w:type="gramStart"/>
      <w:r w:rsidRPr="006F472F">
        <w:rPr>
          <w:rFonts w:ascii="Times New Roman" w:hAnsi="Times New Roman" w:cs="Times New Roman"/>
          <w:sz w:val="24"/>
          <w:szCs w:val="24"/>
        </w:rPr>
        <w:t>title:after</w:t>
      </w:r>
      <w:proofErr w:type="spellEnd"/>
      <w:proofErr w:type="gramEnd"/>
      <w:r w:rsidRPr="006F472F">
        <w:rPr>
          <w:rFonts w:ascii="Times New Roman" w:hAnsi="Times New Roman" w:cs="Times New Roman"/>
          <w:sz w:val="24"/>
          <w:szCs w:val="24"/>
        </w:rPr>
        <w:t xml:space="preserve"> {</w:t>
      </w:r>
    </w:p>
    <w:p w14:paraId="778A2CF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display: none;</w:t>
      </w:r>
    </w:p>
    <w:p w14:paraId="0AECD7A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
    <w:p w14:paraId="6D4B8D7C" w14:textId="304CF7F2"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067FBED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roofErr w:type="gramStart"/>
      <w:r w:rsidRPr="006F472F">
        <w:rPr>
          <w:rFonts w:ascii="Times New Roman" w:hAnsi="Times New Roman" w:cs="Times New Roman"/>
          <w:sz w:val="24"/>
          <w:szCs w:val="24"/>
        </w:rPr>
        <w:t>media</w:t>
      </w:r>
      <w:proofErr w:type="gramEnd"/>
      <w:r w:rsidRPr="006F472F">
        <w:rPr>
          <w:rFonts w:ascii="Times New Roman" w:hAnsi="Times New Roman" w:cs="Times New Roman"/>
          <w:sz w:val="24"/>
          <w:szCs w:val="24"/>
        </w:rPr>
        <w:t xml:space="preserve"> screen and (max-width: 600px) {</w:t>
      </w:r>
    </w:p>
    <w:p w14:paraId="6DC819A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-body {</w:t>
      </w:r>
    </w:p>
    <w:p w14:paraId="308C678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padding: 40px;</w:t>
      </w:r>
    </w:p>
    <w:p w14:paraId="70867323" w14:textId="38CD1FE2"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
    <w:p w14:paraId="70FBE6E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roofErr w:type="gramStart"/>
      <w:r w:rsidRPr="006F472F">
        <w:rPr>
          <w:rFonts w:ascii="Times New Roman" w:hAnsi="Times New Roman" w:cs="Times New Roman"/>
          <w:sz w:val="24"/>
          <w:szCs w:val="24"/>
        </w:rPr>
        <w:t>.screen</w:t>
      </w:r>
      <w:proofErr w:type="gramEnd"/>
      <w:r w:rsidRPr="006F472F">
        <w:rPr>
          <w:rFonts w:ascii="Times New Roman" w:hAnsi="Times New Roman" w:cs="Times New Roman"/>
          <w:sz w:val="24"/>
          <w:szCs w:val="24"/>
        </w:rPr>
        <w:t>-body-item {</w:t>
      </w:r>
    </w:p>
    <w:p w14:paraId="0AD5CFA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padding: 0;</w:t>
      </w:r>
    </w:p>
    <w:p w14:paraId="478C5299"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
    <w:p w14:paraId="1239E811" w14:textId="6D498701" w:rsidR="006F472F" w:rsidRPr="00D156A7"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w:t>
      </w:r>
    </w:p>
    <w:p w14:paraId="20FEEE1F" w14:textId="77777777" w:rsidR="00E453BA" w:rsidRDefault="008E4FBF" w:rsidP="005E6154">
      <w:pPr>
        <w:jc w:val="both"/>
        <w:rPr>
          <w:rFonts w:ascii="Times New Roman" w:hAnsi="Times New Roman" w:cs="Times New Roman"/>
          <w:b/>
          <w:bCs/>
          <w:sz w:val="28"/>
          <w:szCs w:val="28"/>
        </w:rPr>
      </w:pPr>
      <w:r w:rsidRPr="008E4FBF">
        <w:rPr>
          <w:rFonts w:ascii="Times New Roman" w:hAnsi="Times New Roman" w:cs="Times New Roman"/>
          <w:b/>
          <w:bCs/>
          <w:sz w:val="28"/>
          <w:szCs w:val="28"/>
        </w:rPr>
        <w:t>ABOUT US PAGE:</w:t>
      </w:r>
    </w:p>
    <w:p w14:paraId="2F51623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&lt;html&gt;</w:t>
      </w:r>
    </w:p>
    <w:p w14:paraId="603281D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&lt;head&gt;</w:t>
      </w:r>
    </w:p>
    <w:p w14:paraId="0CAB2FF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&lt;title&gt;</w:t>
      </w:r>
      <w:proofErr w:type="spellStart"/>
      <w:r w:rsidRPr="00911010">
        <w:rPr>
          <w:rFonts w:ascii="Times New Roman" w:hAnsi="Times New Roman" w:cs="Times New Roman"/>
          <w:sz w:val="24"/>
          <w:szCs w:val="24"/>
        </w:rPr>
        <w:t>tryfyt</w:t>
      </w:r>
      <w:proofErr w:type="spellEnd"/>
      <w:r w:rsidRPr="00911010">
        <w:rPr>
          <w:rFonts w:ascii="Times New Roman" w:hAnsi="Times New Roman" w:cs="Times New Roman"/>
          <w:sz w:val="24"/>
          <w:szCs w:val="24"/>
        </w:rPr>
        <w:t>&lt;/title&gt;</w:t>
      </w:r>
    </w:p>
    <w:p w14:paraId="1E5B753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&lt;link </w:t>
      </w:r>
      <w:proofErr w:type="spellStart"/>
      <w:r w:rsidRPr="00911010">
        <w:rPr>
          <w:rFonts w:ascii="Times New Roman" w:hAnsi="Times New Roman" w:cs="Times New Roman"/>
          <w:sz w:val="24"/>
          <w:szCs w:val="24"/>
        </w:rPr>
        <w:t>rel</w:t>
      </w:r>
      <w:proofErr w:type="spellEnd"/>
      <w:r w:rsidRPr="00911010">
        <w:rPr>
          <w:rFonts w:ascii="Times New Roman" w:hAnsi="Times New Roman" w:cs="Times New Roman"/>
          <w:sz w:val="24"/>
          <w:szCs w:val="24"/>
        </w:rPr>
        <w:t xml:space="preserve">="stylesheet"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="styl.css"&gt;</w:t>
      </w:r>
    </w:p>
    <w:p w14:paraId="35AD779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&lt;/head&gt;</w:t>
      </w:r>
    </w:p>
    <w:p w14:paraId="5AD1617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&lt;body&gt;</w:t>
      </w:r>
    </w:p>
    <w:p w14:paraId="2D9550B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&lt;nav&gt;</w:t>
      </w:r>
    </w:p>
    <w:p w14:paraId="5445B28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class="logo"&gt;</w:t>
      </w:r>
    </w:p>
    <w:p w14:paraId="10DEB42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Comic-</w:t>
      </w:r>
      <w:proofErr w:type="spellStart"/>
      <w:r w:rsidRPr="00911010">
        <w:rPr>
          <w:rFonts w:ascii="Times New Roman" w:hAnsi="Times New Roman" w:cs="Times New Roman"/>
          <w:sz w:val="24"/>
          <w:szCs w:val="24"/>
        </w:rPr>
        <w:t>ConX</w:t>
      </w:r>
      <w:proofErr w:type="spellEnd"/>
    </w:p>
    <w:p w14:paraId="4AB2A84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42EE1FF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&lt;input type="checkbox" id="click"&gt;</w:t>
      </w:r>
    </w:p>
    <w:p w14:paraId="444CB90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&lt;label for="click" class="menu-</w:t>
      </w:r>
      <w:proofErr w:type="spellStart"/>
      <w:r w:rsidRPr="00911010">
        <w:rPr>
          <w:rFonts w:ascii="Times New Roman" w:hAnsi="Times New Roman" w:cs="Times New Roman"/>
          <w:sz w:val="24"/>
          <w:szCs w:val="24"/>
        </w:rPr>
        <w:t>btn</w:t>
      </w:r>
      <w:proofErr w:type="spellEnd"/>
      <w:r w:rsidRPr="00911010">
        <w:rPr>
          <w:rFonts w:ascii="Times New Roman" w:hAnsi="Times New Roman" w:cs="Times New Roman"/>
          <w:sz w:val="24"/>
          <w:szCs w:val="24"/>
        </w:rPr>
        <w:t>"&gt;</w:t>
      </w:r>
    </w:p>
    <w:p w14:paraId="4E62C57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w:t>
      </w:r>
      <w:proofErr w:type="spellEnd"/>
      <w:r w:rsidRPr="00911010">
        <w:rPr>
          <w:rFonts w:ascii="Times New Roman" w:hAnsi="Times New Roman" w:cs="Times New Roman"/>
          <w:sz w:val="24"/>
          <w:szCs w:val="24"/>
        </w:rPr>
        <w:t xml:space="preserve"> class="</w:t>
      </w:r>
      <w:proofErr w:type="spellStart"/>
      <w:r w:rsidRPr="00911010">
        <w:rPr>
          <w:rFonts w:ascii="Times New Roman" w:hAnsi="Times New Roman" w:cs="Times New Roman"/>
          <w:sz w:val="24"/>
          <w:szCs w:val="24"/>
        </w:rPr>
        <w:t>fas</w:t>
      </w:r>
      <w:proofErr w:type="spellEnd"/>
      <w:r w:rsidRPr="00911010">
        <w:rPr>
          <w:rFonts w:ascii="Times New Roman" w:hAnsi="Times New Roman" w:cs="Times New Roman"/>
          <w:sz w:val="24"/>
          <w:szCs w:val="24"/>
        </w:rPr>
        <w:t xml:space="preserve"> fa-bars"&gt;&lt;/</w:t>
      </w:r>
      <w:proofErr w:type="spellStart"/>
      <w:r w:rsidRPr="00911010">
        <w:rPr>
          <w:rFonts w:ascii="Times New Roman" w:hAnsi="Times New Roman" w:cs="Times New Roman"/>
          <w:sz w:val="24"/>
          <w:szCs w:val="24"/>
        </w:rPr>
        <w:t>i</w:t>
      </w:r>
      <w:proofErr w:type="spellEnd"/>
      <w:r w:rsidRPr="00911010">
        <w:rPr>
          <w:rFonts w:ascii="Times New Roman" w:hAnsi="Times New Roman" w:cs="Times New Roman"/>
          <w:sz w:val="24"/>
          <w:szCs w:val="24"/>
        </w:rPr>
        <w:t>&gt;</w:t>
      </w:r>
    </w:p>
    <w:p w14:paraId="3E3D449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&lt;/label&gt;</w:t>
      </w:r>
    </w:p>
    <w:p w14:paraId="4F7DF63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&gt;</w:t>
      </w:r>
    </w:p>
    <w:p w14:paraId="2E5BFBF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&lt;li&gt;&lt;a class="active"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="fj.html"&gt;Home&lt;/a&gt;&lt;/li&gt;</w:t>
      </w:r>
    </w:p>
    <w:p w14:paraId="19DD237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&lt;li&gt;&lt;a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="about.html"&gt;About&lt;/a&gt;&lt;/li&gt;</w:t>
      </w:r>
    </w:p>
    <w:p w14:paraId="53A6810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&lt;li&gt;&lt;a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="gallery.html"&gt; Gallery&lt;/a&gt;&lt;/li&gt;</w:t>
      </w:r>
    </w:p>
    <w:p w14:paraId="35B163A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&lt;li&gt;&lt;a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="feedback.html"&gt;Feedback&lt;/a&gt;&lt;/li&gt;</w:t>
      </w:r>
    </w:p>
    <w:p w14:paraId="7148E3A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145212F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&gt;</w:t>
      </w:r>
    </w:p>
    <w:p w14:paraId="2BADBE3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w:t>
      </w:r>
    </w:p>
    <w:p w14:paraId="4367C1F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w:t>
      </w:r>
    </w:p>
    <w:p w14:paraId="7E89D79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&gt;</w:t>
      </w:r>
    </w:p>
    <w:p w14:paraId="0921473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&lt;/nav&gt;        </w:t>
      </w:r>
    </w:p>
    <w:p w14:paraId="5CB54CF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&lt;video width="1260" height="600" controls&gt;</w:t>
      </w:r>
    </w:p>
    <w:p w14:paraId="3256669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&lt;source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="pj.mp4"&gt;</w:t>
      </w:r>
    </w:p>
    <w:p w14:paraId="37AB686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&lt;/video&gt;</w:t>
      </w:r>
    </w:p>
    <w:p w14:paraId="45D2242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class="about"&gt;</w:t>
      </w:r>
    </w:p>
    <w:p w14:paraId="29C2682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2222748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&lt;h1 align="</w:t>
      </w:r>
      <w:proofErr w:type="spellStart"/>
      <w:r w:rsidRPr="00911010">
        <w:rPr>
          <w:rFonts w:ascii="Times New Roman" w:hAnsi="Times New Roman" w:cs="Times New Roman"/>
          <w:sz w:val="24"/>
          <w:szCs w:val="24"/>
        </w:rPr>
        <w:t>center</w:t>
      </w:r>
      <w:proofErr w:type="spellEnd"/>
      <w:r w:rsidRPr="00911010">
        <w:rPr>
          <w:rFonts w:ascii="Times New Roman" w:hAnsi="Times New Roman" w:cs="Times New Roman"/>
          <w:sz w:val="24"/>
          <w:szCs w:val="24"/>
        </w:rPr>
        <w:t>"&gt; JUDGING&lt;/h1&gt;&lt;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1EDD99D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&lt;li&gt;&lt;h2&gt;Craftsmanship&lt;/h2&gt;&lt;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 xml:space="preserve">&gt;&lt;p&gt;How the entrant made their </w:t>
      </w:r>
      <w:proofErr w:type="gramStart"/>
      <w:r w:rsidRPr="00911010">
        <w:rPr>
          <w:rFonts w:ascii="Times New Roman" w:hAnsi="Times New Roman" w:cs="Times New Roman"/>
          <w:sz w:val="24"/>
          <w:szCs w:val="24"/>
        </w:rPr>
        <w:t>costume,&lt;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 xml:space="preserve">&gt;use </w:t>
      </w:r>
      <w:proofErr w:type="spellStart"/>
      <w:r w:rsidRPr="00911010">
        <w:rPr>
          <w:rFonts w:ascii="Times New Roman" w:hAnsi="Times New Roman" w:cs="Times New Roman"/>
          <w:sz w:val="24"/>
          <w:szCs w:val="24"/>
        </w:rPr>
        <w:t>ofmaterials</w:t>
      </w:r>
      <w:proofErr w:type="spellEnd"/>
      <w:r w:rsidRPr="00911010">
        <w:rPr>
          <w:rFonts w:ascii="Times New Roman" w:hAnsi="Times New Roman" w:cs="Times New Roman"/>
          <w:sz w:val="24"/>
          <w:szCs w:val="24"/>
        </w:rPr>
        <w:t xml:space="preserve"> and creativity&lt;/p&gt;&lt;/li&gt;</w:t>
      </w:r>
    </w:p>
    <w:p w14:paraId="3663A06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&lt;li&gt;&lt;h2&gt;Likeness/Detail&lt;/h2&gt;&lt;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&gt;&lt;p&gt;How close the contestant resembles&lt;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&gt;the character they are cosplaying /&lt;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 xml:space="preserve">&gt;detail on </w:t>
      </w:r>
      <w:proofErr w:type="spellStart"/>
      <w:r w:rsidRPr="00911010">
        <w:rPr>
          <w:rFonts w:ascii="Times New Roman" w:hAnsi="Times New Roman" w:cs="Times New Roman"/>
          <w:sz w:val="24"/>
          <w:szCs w:val="24"/>
        </w:rPr>
        <w:t>costum</w:t>
      </w:r>
      <w:proofErr w:type="spellEnd"/>
      <w:r w:rsidRPr="00911010">
        <w:rPr>
          <w:rFonts w:ascii="Times New Roman" w:hAnsi="Times New Roman" w:cs="Times New Roman"/>
          <w:sz w:val="24"/>
          <w:szCs w:val="24"/>
        </w:rPr>
        <w:t>&lt;/p&gt;&lt;/li&gt;</w:t>
      </w:r>
    </w:p>
    <w:p w14:paraId="270E4ED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&lt;li&gt;&lt;h2&gt;Presentation&lt;/h2&gt;&lt;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&gt;&lt;p&gt;How the entrant portrays themselves as&lt;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&gt;the character they are cosplaying&lt;/p&gt;&lt;/li&gt;</w:t>
      </w:r>
    </w:p>
    <w:p w14:paraId="6AF34E6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13134CB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6671C73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class="rules" align="</w:t>
      </w:r>
      <w:proofErr w:type="spellStart"/>
      <w:r w:rsidRPr="00911010">
        <w:rPr>
          <w:rFonts w:ascii="Times New Roman" w:hAnsi="Times New Roman" w:cs="Times New Roman"/>
          <w:sz w:val="24"/>
          <w:szCs w:val="24"/>
        </w:rPr>
        <w:t>center</w:t>
      </w:r>
      <w:proofErr w:type="spellEnd"/>
      <w:r w:rsidRPr="00911010">
        <w:rPr>
          <w:rFonts w:ascii="Times New Roman" w:hAnsi="Times New Roman" w:cs="Times New Roman"/>
          <w:sz w:val="24"/>
          <w:szCs w:val="24"/>
        </w:rPr>
        <w:t>"&gt;</w:t>
      </w:r>
    </w:p>
    <w:p w14:paraId="35F55E0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&lt;h1&gt; RULES&lt;/h1&gt;</w:t>
      </w:r>
    </w:p>
    <w:p w14:paraId="2126125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&lt;p&gt;</w:t>
      </w:r>
    </w:p>
    <w:p w14:paraId="4C9A192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All entrants must be 16 or older to compete. And must have a valid PAN Card in order to qualify to win the Grand </w:t>
      </w:r>
      <w:proofErr w:type="gramStart"/>
      <w:r w:rsidRPr="00911010">
        <w:rPr>
          <w:rFonts w:ascii="Times New Roman" w:hAnsi="Times New Roman" w:cs="Times New Roman"/>
          <w:sz w:val="24"/>
          <w:szCs w:val="24"/>
        </w:rPr>
        <w:t>Prize.&lt;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4EC3B19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All selected contestants are responsible for all expenses related to competing in the BCC Cosplay Contest including all lodging and travel to and from the convention </w:t>
      </w:r>
      <w:proofErr w:type="spellStart"/>
      <w:r w:rsidRPr="00911010">
        <w:rPr>
          <w:rFonts w:ascii="Times New Roman" w:hAnsi="Times New Roman" w:cs="Times New Roman"/>
          <w:sz w:val="24"/>
          <w:szCs w:val="24"/>
        </w:rPr>
        <w:t>center</w:t>
      </w:r>
      <w:proofErr w:type="spellEnd"/>
      <w:r w:rsidRPr="00911010">
        <w:rPr>
          <w:rFonts w:ascii="Times New Roman" w:hAnsi="Times New Roman" w:cs="Times New Roman"/>
          <w:sz w:val="24"/>
          <w:szCs w:val="24"/>
        </w:rPr>
        <w:t xml:space="preserve">. All contestants must have valid BCC Ticket &amp; Wristband for the day of the </w:t>
      </w:r>
      <w:proofErr w:type="gramStart"/>
      <w:r w:rsidRPr="00911010">
        <w:rPr>
          <w:rFonts w:ascii="Times New Roman" w:hAnsi="Times New Roman" w:cs="Times New Roman"/>
          <w:sz w:val="24"/>
          <w:szCs w:val="24"/>
        </w:rPr>
        <w:t>contest.&lt;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44804E6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A contestant may participate in the BCC Cosplay Contest only once each day. Applicants may not register multiple times with multiple costumes. A contestant can only enter once and only wear one costume each day&lt;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094BFAB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Group costumes are not allowed as part of the contest. However maybe allowed on stage during cosplay </w:t>
      </w:r>
      <w:proofErr w:type="gramStart"/>
      <w:r w:rsidRPr="00911010">
        <w:rPr>
          <w:rFonts w:ascii="Times New Roman" w:hAnsi="Times New Roman" w:cs="Times New Roman"/>
          <w:sz w:val="24"/>
          <w:szCs w:val="24"/>
        </w:rPr>
        <w:t>parade.&lt;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42DE14A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No electrical power connections will be provided. If your costume requires power, it must be part of your costume </w:t>
      </w:r>
      <w:proofErr w:type="gramStart"/>
      <w:r w:rsidRPr="00911010">
        <w:rPr>
          <w:rFonts w:ascii="Times New Roman" w:hAnsi="Times New Roman" w:cs="Times New Roman"/>
          <w:sz w:val="24"/>
          <w:szCs w:val="24"/>
        </w:rPr>
        <w:t>design.&lt;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5CCAF9C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Contestants are responsible for their own belongings. We are unable to provide a secure area for personal items. We recommend bringing an assistant to help with </w:t>
      </w:r>
      <w:proofErr w:type="gramStart"/>
      <w:r w:rsidRPr="00911010">
        <w:rPr>
          <w:rFonts w:ascii="Times New Roman" w:hAnsi="Times New Roman" w:cs="Times New Roman"/>
          <w:sz w:val="24"/>
          <w:szCs w:val="24"/>
        </w:rPr>
        <w:t>belongings.&lt;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71DDEA9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No nudity. All costumes should provide enough coverage to be worn in public and should be in good taste and appropriate for a family-friendly show. Gore, graphic violence, or other objectionable elements may be grounds for disqualification as determined by the judges or Comic Con India (CCI) </w:t>
      </w:r>
      <w:proofErr w:type="gramStart"/>
      <w:r w:rsidRPr="00911010">
        <w:rPr>
          <w:rFonts w:ascii="Times New Roman" w:hAnsi="Times New Roman" w:cs="Times New Roman"/>
          <w:sz w:val="24"/>
          <w:szCs w:val="24"/>
        </w:rPr>
        <w:t>Staff.&lt;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697E6B4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Costume cannot communicate messages or images inconsistent with the positive images and/or goodwill to which CCI wishes to associate with&lt;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31E5EEA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Costume cannot depict, and cannot itself, be in violation of any </w:t>
      </w:r>
      <w:proofErr w:type="gramStart"/>
      <w:r w:rsidRPr="00911010">
        <w:rPr>
          <w:rFonts w:ascii="Times New Roman" w:hAnsi="Times New Roman" w:cs="Times New Roman"/>
          <w:sz w:val="24"/>
          <w:szCs w:val="24"/>
        </w:rPr>
        <w:t>law.&lt;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5D00C25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No profanity allowed on stage. That includes messages on signs or clothes. Anyone who violates this may be disqualified from the </w:t>
      </w:r>
      <w:proofErr w:type="gramStart"/>
      <w:r w:rsidRPr="00911010">
        <w:rPr>
          <w:rFonts w:ascii="Times New Roman" w:hAnsi="Times New Roman" w:cs="Times New Roman"/>
          <w:sz w:val="24"/>
          <w:szCs w:val="24"/>
        </w:rPr>
        <w:t>competition.&lt;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012DAA9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No political or religious statements are allowed on stage or during judging. Anyone who violates this may be disqualified from the </w:t>
      </w:r>
      <w:proofErr w:type="gramStart"/>
      <w:r w:rsidRPr="00911010">
        <w:rPr>
          <w:rFonts w:ascii="Times New Roman" w:hAnsi="Times New Roman" w:cs="Times New Roman"/>
          <w:sz w:val="24"/>
          <w:szCs w:val="24"/>
        </w:rPr>
        <w:t>competition.&lt;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4FF5B11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Costumes cannot promote alcohol, illegal drugs, tobacco, firearms/weapons (or the use of any of the foregoing), any activities that may appear unsafe or dangerous, or any particular political agenda or </w:t>
      </w:r>
      <w:proofErr w:type="gramStart"/>
      <w:r w:rsidRPr="00911010">
        <w:rPr>
          <w:rFonts w:ascii="Times New Roman" w:hAnsi="Times New Roman" w:cs="Times New Roman"/>
          <w:sz w:val="24"/>
          <w:szCs w:val="24"/>
        </w:rPr>
        <w:t>message.&lt;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1F981B4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Costumes cannot be obscene or offensive, endorse any form of hate or hate </w:t>
      </w:r>
      <w:proofErr w:type="gramStart"/>
      <w:r w:rsidRPr="00911010">
        <w:rPr>
          <w:rFonts w:ascii="Times New Roman" w:hAnsi="Times New Roman" w:cs="Times New Roman"/>
          <w:sz w:val="24"/>
          <w:szCs w:val="24"/>
        </w:rPr>
        <w:t>group.&lt;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295B0FC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Costume cannot defame, misrepresent or contain disparaging remarks about CCI or its products, or other people, products or </w:t>
      </w:r>
      <w:proofErr w:type="gramStart"/>
      <w:r w:rsidRPr="00911010">
        <w:rPr>
          <w:rFonts w:ascii="Times New Roman" w:hAnsi="Times New Roman" w:cs="Times New Roman"/>
          <w:sz w:val="24"/>
          <w:szCs w:val="24"/>
        </w:rPr>
        <w:t>companies.&lt;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25799D8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Costume cannot communicate messages or images inconsistent with the positive images and/or goodwill to which CCI wishes to associate; and Costume cannot depict, and cannot itself, be in violation of any </w:t>
      </w:r>
      <w:proofErr w:type="gramStart"/>
      <w:r w:rsidRPr="00911010">
        <w:rPr>
          <w:rFonts w:ascii="Times New Roman" w:hAnsi="Times New Roman" w:cs="Times New Roman"/>
          <w:sz w:val="24"/>
          <w:szCs w:val="24"/>
        </w:rPr>
        <w:t>law.&lt;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459D72D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Please refrain from wearing or using any substances that may potentially interfere with another participant’s costume. If you are wearing body paint or make-up, please make sure it will not come in contact with others. Do not leave anything on stage that could damage the other costumes. Do not leave anything on stage at </w:t>
      </w:r>
      <w:proofErr w:type="gramStart"/>
      <w:r w:rsidRPr="00911010">
        <w:rPr>
          <w:rFonts w:ascii="Times New Roman" w:hAnsi="Times New Roman" w:cs="Times New Roman"/>
          <w:sz w:val="24"/>
          <w:szCs w:val="24"/>
        </w:rPr>
        <w:t>all.&lt;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444BE61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Your costume must allow movement with limited assistance. Your costume must not impede your ability to get on and off stage. Furthermore, your costume cannot be built on </w:t>
      </w:r>
      <w:proofErr w:type="gramStart"/>
      <w:r w:rsidRPr="00911010">
        <w:rPr>
          <w:rFonts w:ascii="Times New Roman" w:hAnsi="Times New Roman" w:cs="Times New Roman"/>
          <w:sz w:val="24"/>
          <w:szCs w:val="24"/>
        </w:rPr>
        <w:t>stage.&lt;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2EC7ED5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All prop weapons must conform to the CCI Weapons </w:t>
      </w:r>
      <w:proofErr w:type="gramStart"/>
      <w:r w:rsidRPr="00911010">
        <w:rPr>
          <w:rFonts w:ascii="Times New Roman" w:hAnsi="Times New Roman" w:cs="Times New Roman"/>
          <w:sz w:val="24"/>
          <w:szCs w:val="24"/>
        </w:rPr>
        <w:t>Policy.&lt;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46E8A6F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The following items are forbidden at all CCI Shows &amp; Partner </w:t>
      </w:r>
      <w:proofErr w:type="gramStart"/>
      <w:r w:rsidRPr="00911010">
        <w:rPr>
          <w:rFonts w:ascii="Times New Roman" w:hAnsi="Times New Roman" w:cs="Times New Roman"/>
          <w:sz w:val="24"/>
          <w:szCs w:val="24"/>
        </w:rPr>
        <w:t>events:·</w:t>
      </w:r>
      <w:proofErr w:type="gramEnd"/>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   &lt;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 xml:space="preserve">&gt; </w:t>
      </w:r>
    </w:p>
    <w:p w14:paraId="6659A6A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Functional firearms (including air soft guns, BB guns, cap guns, paintball guns and pellet </w:t>
      </w:r>
      <w:proofErr w:type="gramStart"/>
      <w:r w:rsidRPr="00911010">
        <w:rPr>
          <w:rFonts w:ascii="Times New Roman" w:hAnsi="Times New Roman" w:cs="Times New Roman"/>
          <w:sz w:val="24"/>
          <w:szCs w:val="24"/>
        </w:rPr>
        <w:t>guns)&lt;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185AF72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Realistic replica firearms (including reproduction, fake or toy guns that can be confused for functional </w:t>
      </w:r>
      <w:proofErr w:type="gramStart"/>
      <w:r w:rsidRPr="00911010">
        <w:rPr>
          <w:rFonts w:ascii="Times New Roman" w:hAnsi="Times New Roman" w:cs="Times New Roman"/>
          <w:sz w:val="24"/>
          <w:szCs w:val="24"/>
        </w:rPr>
        <w:t>firearms)&lt;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74C7C27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Functional projectile weapons (including blow guns, crossbows, long bows, silly string, slingshots, water balloons and water </w:t>
      </w:r>
      <w:proofErr w:type="gramStart"/>
      <w:r w:rsidRPr="00911010">
        <w:rPr>
          <w:rFonts w:ascii="Times New Roman" w:hAnsi="Times New Roman" w:cs="Times New Roman"/>
          <w:sz w:val="24"/>
          <w:szCs w:val="24"/>
        </w:rPr>
        <w:t>guns)&lt;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2E7C5DB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Sharpened metal-bladed weapons (including axes, daggers, hatches, knives, kunai, shuriken, swords, sword canes and switch </w:t>
      </w:r>
      <w:proofErr w:type="gramStart"/>
      <w:r w:rsidRPr="00911010">
        <w:rPr>
          <w:rFonts w:ascii="Times New Roman" w:hAnsi="Times New Roman" w:cs="Times New Roman"/>
          <w:sz w:val="24"/>
          <w:szCs w:val="24"/>
        </w:rPr>
        <w:t>blades)·</w:t>
      </w:r>
      <w:proofErr w:type="gramEnd"/>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  &lt;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 xml:space="preserve">&gt;   </w:t>
      </w:r>
    </w:p>
    <w:p w14:paraId="74252E71" w14:textId="77777777" w:rsidR="00911010" w:rsidRPr="00911010" w:rsidRDefault="00911010" w:rsidP="00911010">
      <w:pPr>
        <w:jc w:val="both"/>
        <w:rPr>
          <w:rFonts w:ascii="Times New Roman" w:hAnsi="Times New Roman" w:cs="Times New Roman"/>
          <w:sz w:val="24"/>
          <w:szCs w:val="24"/>
        </w:rPr>
      </w:pPr>
      <w:proofErr w:type="gramStart"/>
      <w:r w:rsidRPr="00911010">
        <w:rPr>
          <w:rFonts w:ascii="Times New Roman" w:hAnsi="Times New Roman" w:cs="Times New Roman"/>
          <w:sz w:val="24"/>
          <w:szCs w:val="24"/>
        </w:rPr>
        <w:t>Explosives(</w:t>
      </w:r>
      <w:proofErr w:type="gramEnd"/>
      <w:r w:rsidRPr="00911010">
        <w:rPr>
          <w:rFonts w:ascii="Times New Roman" w:hAnsi="Times New Roman" w:cs="Times New Roman"/>
          <w:sz w:val="24"/>
          <w:szCs w:val="24"/>
        </w:rPr>
        <w:t>including firecrackers and fireworks)&lt;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51739EE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Chemical weapons (including mace and pepper </w:t>
      </w:r>
      <w:proofErr w:type="gramStart"/>
      <w:r w:rsidRPr="00911010">
        <w:rPr>
          <w:rFonts w:ascii="Times New Roman" w:hAnsi="Times New Roman" w:cs="Times New Roman"/>
          <w:sz w:val="24"/>
          <w:szCs w:val="24"/>
        </w:rPr>
        <w:t>spray)&lt;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5BA32B6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Blunt weapons (including brass knuckles, bats, clubs and </w:t>
      </w:r>
      <w:proofErr w:type="gramStart"/>
      <w:r w:rsidRPr="00911010">
        <w:rPr>
          <w:rFonts w:ascii="Times New Roman" w:hAnsi="Times New Roman" w:cs="Times New Roman"/>
          <w:sz w:val="24"/>
          <w:szCs w:val="24"/>
        </w:rPr>
        <w:t>nunchaku)&lt;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1DC5E0F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Hard prop weapons (including props made of metal, fiberglass and </w:t>
      </w:r>
      <w:proofErr w:type="gramStart"/>
      <w:r w:rsidRPr="00911010">
        <w:rPr>
          <w:rFonts w:ascii="Times New Roman" w:hAnsi="Times New Roman" w:cs="Times New Roman"/>
          <w:sz w:val="24"/>
          <w:szCs w:val="24"/>
        </w:rPr>
        <w:t>glass)&lt;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4B53706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Instruments that cause excessive noise levels like vuvuzelas&lt;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5B0C7DC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Prop weapons will be allowed providing they are composed of cardboard, foam or other light materials. Prop firearms are allowed only if they cannot be mistaken </w:t>
      </w:r>
      <w:proofErr w:type="spellStart"/>
      <w:r w:rsidRPr="00911010">
        <w:rPr>
          <w:rFonts w:ascii="Times New Roman" w:hAnsi="Times New Roman" w:cs="Times New Roman"/>
          <w:sz w:val="24"/>
          <w:szCs w:val="24"/>
        </w:rPr>
        <w:t>forreal</w:t>
      </w:r>
      <w:proofErr w:type="spellEnd"/>
      <w:r w:rsidRPr="00911010">
        <w:rPr>
          <w:rFonts w:ascii="Times New Roman" w:hAnsi="Times New Roman" w:cs="Times New Roman"/>
          <w:sz w:val="24"/>
          <w:szCs w:val="24"/>
        </w:rPr>
        <w:t xml:space="preserve"> weapons. The barrel of all prop firearms must be covered with brightly </w:t>
      </w:r>
      <w:proofErr w:type="spellStart"/>
      <w:r w:rsidRPr="00911010">
        <w:rPr>
          <w:rFonts w:ascii="Times New Roman" w:hAnsi="Times New Roman" w:cs="Times New Roman"/>
          <w:sz w:val="24"/>
          <w:szCs w:val="24"/>
        </w:rPr>
        <w:t>colored</w:t>
      </w:r>
      <w:proofErr w:type="spellEnd"/>
      <w:r w:rsidRPr="00911010">
        <w:rPr>
          <w:rFonts w:ascii="Times New Roman" w:hAnsi="Times New Roman" w:cs="Times New Roman"/>
          <w:sz w:val="24"/>
          <w:szCs w:val="24"/>
        </w:rPr>
        <w:t xml:space="preserve"> caps. Prop bows will be allowed providing all arrows have foam tips and cannot be used to harm </w:t>
      </w:r>
      <w:proofErr w:type="gramStart"/>
      <w:r w:rsidRPr="00911010">
        <w:rPr>
          <w:rFonts w:ascii="Times New Roman" w:hAnsi="Times New Roman" w:cs="Times New Roman"/>
          <w:sz w:val="24"/>
          <w:szCs w:val="24"/>
        </w:rPr>
        <w:t>anyone.&lt;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094325E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Wings, large props, or large costumes are just fine, but if your costume is over 8 feet tall, or 4 feet wide you may not fit through the doors. If possible, make wings and other parts that make your costume </w:t>
      </w:r>
      <w:proofErr w:type="gramStart"/>
      <w:r w:rsidRPr="00911010">
        <w:rPr>
          <w:rFonts w:ascii="Times New Roman" w:hAnsi="Times New Roman" w:cs="Times New Roman"/>
          <w:sz w:val="24"/>
          <w:szCs w:val="24"/>
        </w:rPr>
        <w:t>detachable.&lt;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7010B44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We have no limit on the size of costumes or props, but ask that you be safe and aware while on stage. You will be responsible for ALL damage to the stage, lighting, technical aspects or any convention </w:t>
      </w:r>
      <w:proofErr w:type="gramStart"/>
      <w:r w:rsidRPr="00911010">
        <w:rPr>
          <w:rFonts w:ascii="Times New Roman" w:hAnsi="Times New Roman" w:cs="Times New Roman"/>
          <w:sz w:val="24"/>
          <w:szCs w:val="24"/>
        </w:rPr>
        <w:t>property.&lt;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4BE0E09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‍In case of any issue of harassment on the event premises, get in touch with CCI staff or a member of Security immediately. Comic Con India will not tolerate any sort of harassment of </w:t>
      </w:r>
      <w:r w:rsidRPr="00911010">
        <w:rPr>
          <w:rFonts w:ascii="Times New Roman" w:hAnsi="Times New Roman" w:cs="Times New Roman"/>
          <w:sz w:val="24"/>
          <w:szCs w:val="24"/>
        </w:rPr>
        <w:lastRenderedPageBreak/>
        <w:t>our attendees whether they are in costume or not. Check Out Our ANTI-HARASSMENT POLICY &lt;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0D14976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Receiving the prize is contingent upon compliance with these Official </w:t>
      </w:r>
      <w:proofErr w:type="gramStart"/>
      <w:r w:rsidRPr="00911010">
        <w:rPr>
          <w:rFonts w:ascii="Times New Roman" w:hAnsi="Times New Roman" w:cs="Times New Roman"/>
          <w:sz w:val="24"/>
          <w:szCs w:val="24"/>
        </w:rPr>
        <w:t>Rules.&lt;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6A01647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&lt;/p&gt;</w:t>
      </w:r>
    </w:p>
    <w:p w14:paraId="52783AD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69753AF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class="rule" </w:t>
      </w:r>
      <w:proofErr w:type="gramStart"/>
      <w:r w:rsidRPr="00911010">
        <w:rPr>
          <w:rFonts w:ascii="Times New Roman" w:hAnsi="Times New Roman" w:cs="Times New Roman"/>
          <w:sz w:val="24"/>
          <w:szCs w:val="24"/>
        </w:rPr>
        <w:t>align</w:t>
      </w:r>
      <w:proofErr w:type="gramEnd"/>
      <w:r w:rsidRPr="00911010">
        <w:rPr>
          <w:rFonts w:ascii="Times New Roman" w:hAnsi="Times New Roman" w:cs="Times New Roman"/>
          <w:sz w:val="24"/>
          <w:szCs w:val="24"/>
        </w:rPr>
        <w:t>="</w:t>
      </w:r>
      <w:proofErr w:type="spellStart"/>
      <w:r w:rsidRPr="00911010">
        <w:rPr>
          <w:rFonts w:ascii="Times New Roman" w:hAnsi="Times New Roman" w:cs="Times New Roman"/>
          <w:sz w:val="24"/>
          <w:szCs w:val="24"/>
        </w:rPr>
        <w:t>center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5164FEA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&lt;h1 style="</w:t>
      </w:r>
      <w:proofErr w:type="spellStart"/>
      <w:proofErr w:type="gramStart"/>
      <w:r w:rsidRPr="00911010">
        <w:rPr>
          <w:rFonts w:ascii="Times New Roman" w:hAnsi="Times New Roman" w:cs="Times New Roman"/>
          <w:sz w:val="24"/>
          <w:szCs w:val="24"/>
        </w:rPr>
        <w:t>color:white</w:t>
      </w:r>
      <w:proofErr w:type="spellEnd"/>
      <w:proofErr w:type="gramEnd"/>
      <w:r w:rsidRPr="00911010">
        <w:rPr>
          <w:rFonts w:ascii="Times New Roman" w:hAnsi="Times New Roman" w:cs="Times New Roman"/>
          <w:sz w:val="24"/>
          <w:szCs w:val="24"/>
        </w:rPr>
        <w:t>"&gt; FOR THE LOVE&lt;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&gt;OF COSPLAY&lt;/h1&gt;&lt;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2A8A71D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&lt;h5 style="</w:t>
      </w:r>
      <w:proofErr w:type="spellStart"/>
      <w:proofErr w:type="gramStart"/>
      <w:r w:rsidRPr="00911010">
        <w:rPr>
          <w:rFonts w:ascii="Times New Roman" w:hAnsi="Times New Roman" w:cs="Times New Roman"/>
          <w:sz w:val="24"/>
          <w:szCs w:val="24"/>
        </w:rPr>
        <w:t>color:white</w:t>
      </w:r>
      <w:proofErr w:type="spellEnd"/>
      <w:proofErr w:type="gramEnd"/>
      <w:r w:rsidRPr="00911010">
        <w:rPr>
          <w:rFonts w:ascii="Times New Roman" w:hAnsi="Times New Roman" w:cs="Times New Roman"/>
          <w:sz w:val="24"/>
          <w:szCs w:val="24"/>
        </w:rPr>
        <w:t xml:space="preserve">"&gt; A Passion. An Expression. A Feeling. A </w:t>
      </w:r>
      <w:proofErr w:type="gramStart"/>
      <w:r w:rsidRPr="00911010">
        <w:rPr>
          <w:rFonts w:ascii="Times New Roman" w:hAnsi="Times New Roman" w:cs="Times New Roman"/>
          <w:sz w:val="24"/>
          <w:szCs w:val="24"/>
        </w:rPr>
        <w:t>movement.&lt;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1C3CF8E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The love of cosplay brings the fandom </w:t>
      </w:r>
      <w:proofErr w:type="gramStart"/>
      <w:r w:rsidRPr="00911010">
        <w:rPr>
          <w:rFonts w:ascii="Times New Roman" w:hAnsi="Times New Roman" w:cs="Times New Roman"/>
          <w:sz w:val="24"/>
          <w:szCs w:val="24"/>
        </w:rPr>
        <w:t>together.&lt;</w:t>
      </w:r>
      <w:proofErr w:type="spellStart"/>
      <w:proofErr w:type="gramEnd"/>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6A26770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&lt;/h5&gt;&lt;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w:t>
      </w:r>
    </w:p>
    <w:p w14:paraId="60B267E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iframe</w:t>
      </w:r>
      <w:proofErr w:type="spellEnd"/>
      <w:r w:rsidRPr="00911010">
        <w:rPr>
          <w:rFonts w:ascii="Times New Roman" w:hAnsi="Times New Roman" w:cs="Times New Roman"/>
          <w:sz w:val="24"/>
          <w:szCs w:val="24"/>
        </w:rPr>
        <w:t xml:space="preserve"> width="560" height="315"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 xml:space="preserve">="https://www.youtube.com/embed/AGEuQ3Q6Tm4" title="YouTube video player" frameborder="0" allow="accelerometer; </w:t>
      </w:r>
      <w:proofErr w:type="spellStart"/>
      <w:r w:rsidRPr="00911010">
        <w:rPr>
          <w:rFonts w:ascii="Times New Roman" w:hAnsi="Times New Roman" w:cs="Times New Roman"/>
          <w:sz w:val="24"/>
          <w:szCs w:val="24"/>
        </w:rPr>
        <w:t>autoplay</w:t>
      </w:r>
      <w:proofErr w:type="spellEnd"/>
      <w:r w:rsidRPr="00911010">
        <w:rPr>
          <w:rFonts w:ascii="Times New Roman" w:hAnsi="Times New Roman" w:cs="Times New Roman"/>
          <w:sz w:val="24"/>
          <w:szCs w:val="24"/>
        </w:rPr>
        <w:t xml:space="preserve">; clipboard-write; encrypted-media; gyroscope; picture-in-picture; web-share" </w:t>
      </w:r>
      <w:proofErr w:type="spellStart"/>
      <w:r w:rsidRPr="00911010">
        <w:rPr>
          <w:rFonts w:ascii="Times New Roman" w:hAnsi="Times New Roman" w:cs="Times New Roman"/>
          <w:sz w:val="24"/>
          <w:szCs w:val="24"/>
        </w:rPr>
        <w:t>allowfullscreen</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iframe</w:t>
      </w:r>
      <w:proofErr w:type="spellEnd"/>
      <w:r w:rsidRPr="00911010">
        <w:rPr>
          <w:rFonts w:ascii="Times New Roman" w:hAnsi="Times New Roman" w:cs="Times New Roman"/>
          <w:sz w:val="24"/>
          <w:szCs w:val="24"/>
        </w:rPr>
        <w:t>&gt;</w:t>
      </w:r>
    </w:p>
    <w:p w14:paraId="37498AA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w:t>
      </w:r>
      <w:proofErr w:type="spellStart"/>
      <w:r w:rsidRPr="00911010">
        <w:rPr>
          <w:rFonts w:ascii="Times New Roman" w:hAnsi="Times New Roman" w:cs="Times New Roman"/>
          <w:sz w:val="24"/>
          <w:szCs w:val="24"/>
        </w:rPr>
        <w:t>br</w:t>
      </w:r>
      <w:proofErr w:type="spellEnd"/>
      <w:r w:rsidRPr="00911010">
        <w:rPr>
          <w:rFonts w:ascii="Times New Roman" w:hAnsi="Times New Roman" w:cs="Times New Roman"/>
          <w:sz w:val="24"/>
          <w:szCs w:val="24"/>
        </w:rPr>
        <w:t>&gt;&lt;/div&gt;</w:t>
      </w:r>
    </w:p>
    <w:p w14:paraId="1B59BC5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&lt;/body&gt;</w:t>
      </w:r>
    </w:p>
    <w:p w14:paraId="5C9AC62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&lt;/html&gt;</w:t>
      </w:r>
    </w:p>
    <w:p w14:paraId="163C7120" w14:textId="2E2C3B65" w:rsidR="00B144E9" w:rsidRPr="00911010" w:rsidRDefault="00911010" w:rsidP="00911010">
      <w:pPr>
        <w:jc w:val="both"/>
        <w:rPr>
          <w:rFonts w:ascii="Times New Roman" w:hAnsi="Times New Roman" w:cs="Times New Roman"/>
          <w:b/>
          <w:bCs/>
          <w:sz w:val="28"/>
          <w:szCs w:val="28"/>
        </w:rPr>
      </w:pPr>
      <w:r w:rsidRPr="00911010">
        <w:rPr>
          <w:rFonts w:ascii="Times New Roman" w:hAnsi="Times New Roman" w:cs="Times New Roman"/>
          <w:sz w:val="24"/>
          <w:szCs w:val="24"/>
        </w:rPr>
        <w:t xml:space="preserve">  </w:t>
      </w:r>
      <w:r w:rsidRPr="00911010">
        <w:rPr>
          <w:rFonts w:ascii="Times New Roman" w:hAnsi="Times New Roman" w:cs="Times New Roman"/>
          <w:sz w:val="28"/>
          <w:szCs w:val="28"/>
        </w:rPr>
        <w:t xml:space="preserve">  </w:t>
      </w:r>
      <w:r w:rsidRPr="00911010">
        <w:rPr>
          <w:rFonts w:ascii="Times New Roman" w:hAnsi="Times New Roman" w:cs="Times New Roman"/>
          <w:b/>
          <w:bCs/>
          <w:sz w:val="28"/>
          <w:szCs w:val="28"/>
        </w:rPr>
        <w:t>GALLERY</w:t>
      </w:r>
      <w:r w:rsidR="00B144E9" w:rsidRPr="00911010">
        <w:rPr>
          <w:rFonts w:ascii="Times New Roman" w:hAnsi="Times New Roman" w:cs="Times New Roman"/>
          <w:b/>
          <w:bCs/>
          <w:sz w:val="28"/>
          <w:szCs w:val="28"/>
        </w:rPr>
        <w:t xml:space="preserve"> PAGE:</w:t>
      </w:r>
    </w:p>
    <w:p w14:paraId="2B12E9E4" w14:textId="77777777" w:rsidR="00911010" w:rsidRPr="00911010" w:rsidRDefault="00B144E9" w:rsidP="00911010">
      <w:pPr>
        <w:jc w:val="both"/>
        <w:rPr>
          <w:rFonts w:ascii="Times New Roman" w:hAnsi="Times New Roman" w:cs="Times New Roman"/>
          <w:sz w:val="24"/>
          <w:szCs w:val="24"/>
        </w:rPr>
      </w:pPr>
      <w:r w:rsidRPr="00D156A7">
        <w:rPr>
          <w:rFonts w:ascii="Times New Roman" w:hAnsi="Times New Roman" w:cs="Times New Roman"/>
          <w:sz w:val="28"/>
          <w:szCs w:val="28"/>
        </w:rPr>
        <w:t xml:space="preserve">    </w:t>
      </w:r>
      <w:r w:rsidR="00911010" w:rsidRPr="00911010">
        <w:rPr>
          <w:rFonts w:ascii="Times New Roman" w:hAnsi="Times New Roman" w:cs="Times New Roman"/>
          <w:sz w:val="24"/>
          <w:szCs w:val="24"/>
        </w:rPr>
        <w:t>&lt;html&gt;</w:t>
      </w:r>
    </w:p>
    <w:p w14:paraId="0FA3A83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&lt;head&gt;</w:t>
      </w:r>
    </w:p>
    <w:p w14:paraId="147A394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&lt;meta name="viewport" content="width=device-width, initial-scale=1.0"&gt;</w:t>
      </w:r>
    </w:p>
    <w:p w14:paraId="2FF3273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&lt;link </w:t>
      </w:r>
      <w:proofErr w:type="spellStart"/>
      <w:r w:rsidRPr="00911010">
        <w:rPr>
          <w:rFonts w:ascii="Times New Roman" w:hAnsi="Times New Roman" w:cs="Times New Roman"/>
          <w:sz w:val="24"/>
          <w:szCs w:val="24"/>
        </w:rPr>
        <w:t>rel</w:t>
      </w:r>
      <w:proofErr w:type="spellEnd"/>
      <w:r w:rsidRPr="00911010">
        <w:rPr>
          <w:rFonts w:ascii="Times New Roman" w:hAnsi="Times New Roman" w:cs="Times New Roman"/>
          <w:sz w:val="24"/>
          <w:szCs w:val="24"/>
        </w:rPr>
        <w:t xml:space="preserve">="stylesheet"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="gallery.css"&gt;</w:t>
      </w:r>
    </w:p>
    <w:p w14:paraId="1E34301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&lt;link </w:t>
      </w:r>
      <w:proofErr w:type="spellStart"/>
      <w:r w:rsidRPr="00911010">
        <w:rPr>
          <w:rFonts w:ascii="Times New Roman" w:hAnsi="Times New Roman" w:cs="Times New Roman"/>
          <w:sz w:val="24"/>
          <w:szCs w:val="24"/>
        </w:rPr>
        <w:t>rel</w:t>
      </w:r>
      <w:proofErr w:type="spellEnd"/>
      <w:r w:rsidRPr="00911010">
        <w:rPr>
          <w:rFonts w:ascii="Times New Roman" w:hAnsi="Times New Roman" w:cs="Times New Roman"/>
          <w:sz w:val="24"/>
          <w:szCs w:val="24"/>
        </w:rPr>
        <w:t xml:space="preserve">="stylesheet"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="styl.css"&gt;</w:t>
      </w:r>
    </w:p>
    <w:p w14:paraId="5325A44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&lt;link </w:t>
      </w:r>
      <w:proofErr w:type="spellStart"/>
      <w:r w:rsidRPr="00911010">
        <w:rPr>
          <w:rFonts w:ascii="Times New Roman" w:hAnsi="Times New Roman" w:cs="Times New Roman"/>
          <w:sz w:val="24"/>
          <w:szCs w:val="24"/>
        </w:rPr>
        <w:t>rel</w:t>
      </w:r>
      <w:proofErr w:type="spellEnd"/>
      <w:r w:rsidRPr="00911010">
        <w:rPr>
          <w:rFonts w:ascii="Times New Roman" w:hAnsi="Times New Roman" w:cs="Times New Roman"/>
          <w:sz w:val="24"/>
          <w:szCs w:val="24"/>
        </w:rPr>
        <w:t>="stylesheet" href="https://cdn.jsdelivr.net/npm/swiper@8/swiper-bundle.min.css"/&gt;</w:t>
      </w:r>
    </w:p>
    <w:p w14:paraId="661CA51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&lt;/head&gt;</w:t>
      </w:r>
    </w:p>
    <w:p w14:paraId="73F6470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&lt;body&gt;</w:t>
      </w:r>
    </w:p>
    <w:p w14:paraId="4A0F07E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&lt;nav&gt;</w:t>
      </w:r>
    </w:p>
    <w:p w14:paraId="3DAEB2E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class="logo"&gt;</w:t>
      </w:r>
    </w:p>
    <w:p w14:paraId="7211680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Comic-</w:t>
      </w:r>
      <w:proofErr w:type="spellStart"/>
      <w:r w:rsidRPr="00911010">
        <w:rPr>
          <w:rFonts w:ascii="Times New Roman" w:hAnsi="Times New Roman" w:cs="Times New Roman"/>
          <w:sz w:val="24"/>
          <w:szCs w:val="24"/>
        </w:rPr>
        <w:t>ConX</w:t>
      </w:r>
      <w:proofErr w:type="spellEnd"/>
    </w:p>
    <w:p w14:paraId="20D001C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66DFE15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&lt;input type="checkbox" id="click"&gt;</w:t>
      </w:r>
    </w:p>
    <w:p w14:paraId="35D3AD9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&lt;label for="click" class="menu-</w:t>
      </w:r>
      <w:proofErr w:type="spellStart"/>
      <w:r w:rsidRPr="00911010">
        <w:rPr>
          <w:rFonts w:ascii="Times New Roman" w:hAnsi="Times New Roman" w:cs="Times New Roman"/>
          <w:sz w:val="24"/>
          <w:szCs w:val="24"/>
        </w:rPr>
        <w:t>btn</w:t>
      </w:r>
      <w:proofErr w:type="spellEnd"/>
      <w:r w:rsidRPr="00911010">
        <w:rPr>
          <w:rFonts w:ascii="Times New Roman" w:hAnsi="Times New Roman" w:cs="Times New Roman"/>
          <w:sz w:val="24"/>
          <w:szCs w:val="24"/>
        </w:rPr>
        <w:t>"&gt;</w:t>
      </w:r>
    </w:p>
    <w:p w14:paraId="14B7CA3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w:t>
      </w:r>
      <w:proofErr w:type="spellEnd"/>
      <w:r w:rsidRPr="00911010">
        <w:rPr>
          <w:rFonts w:ascii="Times New Roman" w:hAnsi="Times New Roman" w:cs="Times New Roman"/>
          <w:sz w:val="24"/>
          <w:szCs w:val="24"/>
        </w:rPr>
        <w:t xml:space="preserve"> class="</w:t>
      </w:r>
      <w:proofErr w:type="spellStart"/>
      <w:r w:rsidRPr="00911010">
        <w:rPr>
          <w:rFonts w:ascii="Times New Roman" w:hAnsi="Times New Roman" w:cs="Times New Roman"/>
          <w:sz w:val="24"/>
          <w:szCs w:val="24"/>
        </w:rPr>
        <w:t>fas</w:t>
      </w:r>
      <w:proofErr w:type="spellEnd"/>
      <w:r w:rsidRPr="00911010">
        <w:rPr>
          <w:rFonts w:ascii="Times New Roman" w:hAnsi="Times New Roman" w:cs="Times New Roman"/>
          <w:sz w:val="24"/>
          <w:szCs w:val="24"/>
        </w:rPr>
        <w:t xml:space="preserve"> fa-bars"&gt;&lt;/</w:t>
      </w:r>
      <w:proofErr w:type="spellStart"/>
      <w:r w:rsidRPr="00911010">
        <w:rPr>
          <w:rFonts w:ascii="Times New Roman" w:hAnsi="Times New Roman" w:cs="Times New Roman"/>
          <w:sz w:val="24"/>
          <w:szCs w:val="24"/>
        </w:rPr>
        <w:t>i</w:t>
      </w:r>
      <w:proofErr w:type="spellEnd"/>
      <w:r w:rsidRPr="00911010">
        <w:rPr>
          <w:rFonts w:ascii="Times New Roman" w:hAnsi="Times New Roman" w:cs="Times New Roman"/>
          <w:sz w:val="24"/>
          <w:szCs w:val="24"/>
        </w:rPr>
        <w:t>&gt;</w:t>
      </w:r>
    </w:p>
    <w:p w14:paraId="69D618B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&lt;/label&gt;</w:t>
      </w:r>
    </w:p>
    <w:p w14:paraId="55800CA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&gt;</w:t>
      </w:r>
    </w:p>
    <w:p w14:paraId="2C728ED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&lt;li&gt;&lt;a class="active"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="fj.html"&gt;Home&lt;/a&gt;&lt;/li&gt;</w:t>
      </w:r>
    </w:p>
    <w:p w14:paraId="41DF2AC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&lt;li&gt;&lt;a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="about.html"&gt;About&lt;/a&gt;&lt;/li&gt;</w:t>
      </w:r>
    </w:p>
    <w:p w14:paraId="29789EC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&lt;li&gt;&lt;a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="gallery.html"&gt; Gallery&lt;/a&gt;&lt;/li&gt;</w:t>
      </w:r>
    </w:p>
    <w:p w14:paraId="137048F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&lt;li&gt;&lt;a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="feedback.html"&gt;Feedback&lt;/a&gt;&lt;/li&gt;</w:t>
      </w:r>
    </w:p>
    <w:p w14:paraId="55AC955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58EAAB8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&gt;</w:t>
      </w:r>
    </w:p>
    <w:p w14:paraId="3DC37AB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w:t>
      </w:r>
    </w:p>
    <w:p w14:paraId="0F469C9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&lt;/li&gt;</w:t>
      </w:r>
    </w:p>
    <w:p w14:paraId="22F105F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ul</w:t>
      </w:r>
      <w:proofErr w:type="spellEnd"/>
      <w:r w:rsidRPr="00911010">
        <w:rPr>
          <w:rFonts w:ascii="Times New Roman" w:hAnsi="Times New Roman" w:cs="Times New Roman"/>
          <w:sz w:val="24"/>
          <w:szCs w:val="24"/>
        </w:rPr>
        <w:t>&gt;</w:t>
      </w:r>
    </w:p>
    <w:p w14:paraId="137FDEA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&lt;/nav&gt;</w:t>
      </w:r>
    </w:p>
    <w:p w14:paraId="2B8C9BE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class="container"&gt;</w:t>
      </w:r>
    </w:p>
    <w:p w14:paraId="4C45EFD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class="swiper"&gt;</w:t>
      </w:r>
    </w:p>
    <w:p w14:paraId="320E0B4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&lt;!--</w:t>
      </w:r>
      <w:proofErr w:type="gramEnd"/>
      <w:r w:rsidRPr="00911010">
        <w:rPr>
          <w:rFonts w:ascii="Times New Roman" w:hAnsi="Times New Roman" w:cs="Times New Roman"/>
          <w:sz w:val="24"/>
          <w:szCs w:val="24"/>
        </w:rPr>
        <w:t xml:space="preserve"> Additional required wrapper --&gt;</w:t>
      </w:r>
    </w:p>
    <w:p w14:paraId="5FD3814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class="swiper-wrapper"&gt;</w:t>
      </w:r>
    </w:p>
    <w:p w14:paraId="50135C8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&lt;!--</w:t>
      </w:r>
      <w:proofErr w:type="gramEnd"/>
      <w:r w:rsidRPr="00911010">
        <w:rPr>
          <w:rFonts w:ascii="Times New Roman" w:hAnsi="Times New Roman" w:cs="Times New Roman"/>
          <w:sz w:val="24"/>
          <w:szCs w:val="24"/>
        </w:rPr>
        <w:t xml:space="preserve"> Slides --&gt;</w:t>
      </w:r>
    </w:p>
    <w:p w14:paraId="11D0A74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class="swiper-slide"&gt;&lt;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="img0.jpg" width="1300" height="700"&gt;&lt;/div&gt;</w:t>
      </w:r>
    </w:p>
    <w:p w14:paraId="0CAEA75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class="swiper-slide"&gt;&lt;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="img.jpg" width="1300" height="700"&gt;&lt;/div&gt;</w:t>
      </w:r>
    </w:p>
    <w:p w14:paraId="235665D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class="swiper-slide"&gt;&lt;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="img-1.jpg" width="1300" height="700"&gt;&lt;/div&gt;</w:t>
      </w:r>
    </w:p>
    <w:p w14:paraId="448D832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class="swiper-slide"&gt;&lt;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="img-2.jpg" width="1300" height="700"&gt;&lt;/div&gt;</w:t>
      </w:r>
    </w:p>
    <w:p w14:paraId="03EE5DA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class="swiper-slide"&gt;&lt;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="img-3.jpg" width="1300" height="700"&gt;&lt;/div&gt;</w:t>
      </w:r>
    </w:p>
    <w:p w14:paraId="6A8B45E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class="swiper-slide"&gt;&lt;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="img-4.jpg" width="1300" height="700"&gt;&lt;/div&gt;</w:t>
      </w:r>
    </w:p>
    <w:p w14:paraId="364EBDA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05CEEE7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&lt;!--</w:t>
      </w:r>
      <w:proofErr w:type="gramEnd"/>
      <w:r w:rsidRPr="00911010">
        <w:rPr>
          <w:rFonts w:ascii="Times New Roman" w:hAnsi="Times New Roman" w:cs="Times New Roman"/>
          <w:sz w:val="24"/>
          <w:szCs w:val="24"/>
        </w:rPr>
        <w:t xml:space="preserve"> If we need pagination --&gt;</w:t>
      </w:r>
    </w:p>
    <w:p w14:paraId="6E9E03B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class="swiper-pagination"&gt;&lt;/div&gt;</w:t>
      </w:r>
    </w:p>
    <w:p w14:paraId="3F00A8A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w:t>
      </w:r>
    </w:p>
    <w:p w14:paraId="17537C4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&lt;!--</w:t>
      </w:r>
      <w:proofErr w:type="gramEnd"/>
      <w:r w:rsidRPr="00911010">
        <w:rPr>
          <w:rFonts w:ascii="Times New Roman" w:hAnsi="Times New Roman" w:cs="Times New Roman"/>
          <w:sz w:val="24"/>
          <w:szCs w:val="24"/>
        </w:rPr>
        <w:t xml:space="preserve"> If we need navigation buttons --&gt;</w:t>
      </w:r>
    </w:p>
    <w:p w14:paraId="78D315D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class="swiper-button-</w:t>
      </w:r>
      <w:proofErr w:type="spellStart"/>
      <w:r w:rsidRPr="00911010">
        <w:rPr>
          <w:rFonts w:ascii="Times New Roman" w:hAnsi="Times New Roman" w:cs="Times New Roman"/>
          <w:sz w:val="24"/>
          <w:szCs w:val="24"/>
        </w:rPr>
        <w:t>prev</w:t>
      </w:r>
      <w:proofErr w:type="spellEnd"/>
      <w:r w:rsidRPr="00911010">
        <w:rPr>
          <w:rFonts w:ascii="Times New Roman" w:hAnsi="Times New Roman" w:cs="Times New Roman"/>
          <w:sz w:val="24"/>
          <w:szCs w:val="24"/>
        </w:rPr>
        <w:t>"&gt;&lt;/div&gt;</w:t>
      </w:r>
    </w:p>
    <w:p w14:paraId="54FAC55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class="swiper-button-next"&gt;&lt;/div&gt;</w:t>
      </w:r>
    </w:p>
    <w:p w14:paraId="0B55B156"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5E215B31"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40B43F9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&lt;script src="https://cdn.jsdelivr.net/npm/swiper@8/swiper-bundle.min.js"&gt;&lt;/script&gt;</w:t>
      </w:r>
    </w:p>
    <w:p w14:paraId="5DF8670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&lt;script&gt;</w:t>
      </w:r>
    </w:p>
    <w:p w14:paraId="1D96972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const</w:t>
      </w:r>
      <w:proofErr w:type="spellEnd"/>
      <w:r w:rsidRPr="00911010">
        <w:rPr>
          <w:rFonts w:ascii="Times New Roman" w:hAnsi="Times New Roman" w:cs="Times New Roman"/>
          <w:sz w:val="24"/>
          <w:szCs w:val="24"/>
        </w:rPr>
        <w:t xml:space="preserve"> swiper = new </w:t>
      </w:r>
      <w:proofErr w:type="gramStart"/>
      <w:r w:rsidRPr="00911010">
        <w:rPr>
          <w:rFonts w:ascii="Times New Roman" w:hAnsi="Times New Roman" w:cs="Times New Roman"/>
          <w:sz w:val="24"/>
          <w:szCs w:val="24"/>
        </w:rPr>
        <w:t>Swiper(</w:t>
      </w:r>
      <w:proofErr w:type="gramEnd"/>
      <w:r w:rsidRPr="00911010">
        <w:rPr>
          <w:rFonts w:ascii="Times New Roman" w:hAnsi="Times New Roman" w:cs="Times New Roman"/>
          <w:sz w:val="24"/>
          <w:szCs w:val="24"/>
        </w:rPr>
        <w:t>'.swiper', {</w:t>
      </w:r>
    </w:p>
    <w:p w14:paraId="35323BF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autoplay</w:t>
      </w:r>
      <w:proofErr w:type="spellEnd"/>
      <w:r w:rsidRPr="00911010">
        <w:rPr>
          <w:rFonts w:ascii="Times New Roman" w:hAnsi="Times New Roman" w:cs="Times New Roman"/>
          <w:sz w:val="24"/>
          <w:szCs w:val="24"/>
        </w:rPr>
        <w:t>: {</w:t>
      </w:r>
    </w:p>
    <w:p w14:paraId="6333496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delay: 1200,</w:t>
      </w:r>
    </w:p>
    <w:p w14:paraId="4194942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disableOnInteraction</w:t>
      </w:r>
      <w:proofErr w:type="spellEnd"/>
      <w:r w:rsidRPr="00911010">
        <w:rPr>
          <w:rFonts w:ascii="Times New Roman" w:hAnsi="Times New Roman" w:cs="Times New Roman"/>
          <w:sz w:val="24"/>
          <w:szCs w:val="24"/>
        </w:rPr>
        <w:t>: false,</w:t>
      </w:r>
    </w:p>
    <w:p w14:paraId="7C04161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43D0A1F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769DACE0"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loop: true,</w:t>
      </w:r>
    </w:p>
    <w:p w14:paraId="550B6FCC" w14:textId="7AE32209"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32CCC50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pagination: {</w:t>
      </w:r>
    </w:p>
    <w:p w14:paraId="74AF177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el</w:t>
      </w:r>
      <w:proofErr w:type="spellEnd"/>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'.swiper</w:t>
      </w:r>
      <w:proofErr w:type="gramEnd"/>
      <w:r w:rsidRPr="00911010">
        <w:rPr>
          <w:rFonts w:ascii="Times New Roman" w:hAnsi="Times New Roman" w:cs="Times New Roman"/>
          <w:sz w:val="24"/>
          <w:szCs w:val="24"/>
        </w:rPr>
        <w:t>-pagination',</w:t>
      </w:r>
    </w:p>
    <w:p w14:paraId="7C2461C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clickable: true,</w:t>
      </w:r>
    </w:p>
    <w:p w14:paraId="413C4572" w14:textId="77777777"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02380F0C" w14:textId="19FE0616"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3BA5F4C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navigation: {</w:t>
      </w:r>
    </w:p>
    <w:p w14:paraId="68AC8A0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nextEl</w:t>
      </w:r>
      <w:proofErr w:type="spellEnd"/>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'.swiper</w:t>
      </w:r>
      <w:proofErr w:type="gramEnd"/>
      <w:r w:rsidRPr="00911010">
        <w:rPr>
          <w:rFonts w:ascii="Times New Roman" w:hAnsi="Times New Roman" w:cs="Times New Roman"/>
          <w:sz w:val="24"/>
          <w:szCs w:val="24"/>
        </w:rPr>
        <w:t>-button-next',</w:t>
      </w:r>
    </w:p>
    <w:p w14:paraId="3E390D0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prevEl</w:t>
      </w:r>
      <w:proofErr w:type="spellEnd"/>
      <w:r w:rsidRPr="00911010">
        <w:rPr>
          <w:rFonts w:ascii="Times New Roman" w:hAnsi="Times New Roman" w:cs="Times New Roman"/>
          <w:sz w:val="24"/>
          <w:szCs w:val="24"/>
        </w:rPr>
        <w:t xml:space="preserve">: </w:t>
      </w:r>
      <w:proofErr w:type="gramStart"/>
      <w:r w:rsidRPr="00911010">
        <w:rPr>
          <w:rFonts w:ascii="Times New Roman" w:hAnsi="Times New Roman" w:cs="Times New Roman"/>
          <w:sz w:val="24"/>
          <w:szCs w:val="24"/>
        </w:rPr>
        <w:t>'.swiper</w:t>
      </w:r>
      <w:proofErr w:type="gramEnd"/>
      <w:r w:rsidRPr="00911010">
        <w:rPr>
          <w:rFonts w:ascii="Times New Roman" w:hAnsi="Times New Roman" w:cs="Times New Roman"/>
          <w:sz w:val="24"/>
          <w:szCs w:val="24"/>
        </w:rPr>
        <w:t>-button-</w:t>
      </w:r>
      <w:proofErr w:type="spellStart"/>
      <w:r w:rsidRPr="00911010">
        <w:rPr>
          <w:rFonts w:ascii="Times New Roman" w:hAnsi="Times New Roman" w:cs="Times New Roman"/>
          <w:sz w:val="24"/>
          <w:szCs w:val="24"/>
        </w:rPr>
        <w:t>prev</w:t>
      </w:r>
      <w:proofErr w:type="spellEnd"/>
      <w:r w:rsidRPr="00911010">
        <w:rPr>
          <w:rFonts w:ascii="Times New Roman" w:hAnsi="Times New Roman" w:cs="Times New Roman"/>
          <w:sz w:val="24"/>
          <w:szCs w:val="24"/>
        </w:rPr>
        <w:t>',</w:t>
      </w:r>
    </w:p>
    <w:p w14:paraId="1832351C" w14:textId="5004BF1A" w:rsid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7881697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w:t>
      </w:r>
    </w:p>
    <w:p w14:paraId="17B6EF3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&lt;/script&gt;</w:t>
      </w:r>
    </w:p>
    <w:p w14:paraId="6004D33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class="container1"&gt;</w:t>
      </w:r>
    </w:p>
    <w:p w14:paraId="3428FAC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class="heading1"&gt;</w:t>
      </w:r>
    </w:p>
    <w:p w14:paraId="232A0E9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&lt;h3&gt;Photo &lt;span&gt;Gallery&lt;/span&gt;&lt;/h3&gt;</w:t>
      </w:r>
    </w:p>
    <w:p w14:paraId="1F7EB6A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&lt;/div&gt;</w:t>
      </w:r>
    </w:p>
    <w:p w14:paraId="5B332CC4"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class="box"&gt;</w:t>
      </w:r>
    </w:p>
    <w:p w14:paraId="7789F5E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class="dream"&gt;</w:t>
      </w:r>
    </w:p>
    <w:p w14:paraId="02AA961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="1.jpg"&gt;</w:t>
      </w:r>
    </w:p>
    <w:p w14:paraId="654D238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="2.jpg"&gt;</w:t>
      </w:r>
    </w:p>
    <w:p w14:paraId="5B5817A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="3.jpg"&gt;</w:t>
      </w:r>
    </w:p>
    <w:p w14:paraId="5D915CCE"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="4.jpg"&gt;</w:t>
      </w:r>
    </w:p>
    <w:p w14:paraId="2CA2289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="5.jpg"&gt;</w:t>
      </w:r>
    </w:p>
    <w:p w14:paraId="63FB4BCB"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3A97940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64166585"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4A419A2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class="dream"&gt;</w:t>
      </w:r>
    </w:p>
    <w:p w14:paraId="51C28C4D"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="6.jpg"&gt;</w:t>
      </w:r>
    </w:p>
    <w:p w14:paraId="2F8D352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="7.jpg"&gt;</w:t>
      </w:r>
    </w:p>
    <w:p w14:paraId="573DB29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="8.jpg"&gt;</w:t>
      </w:r>
    </w:p>
    <w:p w14:paraId="74F97AB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="9.jpg"&gt;</w:t>
      </w:r>
    </w:p>
    <w:p w14:paraId="21E57DD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="10.jpg"&gt;</w:t>
      </w:r>
    </w:p>
    <w:p w14:paraId="7C1AA14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24A96B9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1291818F"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73240E8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class="dream"&gt;</w:t>
      </w:r>
    </w:p>
    <w:p w14:paraId="494E7177"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="11.jpg"&gt;</w:t>
      </w:r>
    </w:p>
    <w:p w14:paraId="6163B80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="12.jpg"&gt;</w:t>
      </w:r>
    </w:p>
    <w:p w14:paraId="49979732"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="13.jpg"&gt;</w:t>
      </w:r>
    </w:p>
    <w:p w14:paraId="57902AE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="14.jpg"&gt;</w:t>
      </w:r>
    </w:p>
    <w:p w14:paraId="50CB0D00"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w:t>
      </w:r>
      <w:proofErr w:type="spellStart"/>
      <w:r w:rsidRPr="00911010">
        <w:rPr>
          <w:rFonts w:ascii="Times New Roman" w:hAnsi="Times New Roman" w:cs="Times New Roman"/>
          <w:sz w:val="24"/>
          <w:szCs w:val="24"/>
        </w:rPr>
        <w:t>img</w:t>
      </w:r>
      <w:proofErr w:type="spellEnd"/>
      <w:r w:rsidRPr="00911010">
        <w:rPr>
          <w:rFonts w:ascii="Times New Roman" w:hAnsi="Times New Roman" w:cs="Times New Roman"/>
          <w:sz w:val="24"/>
          <w:szCs w:val="24"/>
        </w:rPr>
        <w:t xml:space="preserve"> </w:t>
      </w:r>
      <w:proofErr w:type="spellStart"/>
      <w:r w:rsidRPr="00911010">
        <w:rPr>
          <w:rFonts w:ascii="Times New Roman" w:hAnsi="Times New Roman" w:cs="Times New Roman"/>
          <w:sz w:val="24"/>
          <w:szCs w:val="24"/>
        </w:rPr>
        <w:t>src</w:t>
      </w:r>
      <w:proofErr w:type="spellEnd"/>
      <w:r w:rsidRPr="00911010">
        <w:rPr>
          <w:rFonts w:ascii="Times New Roman" w:hAnsi="Times New Roman" w:cs="Times New Roman"/>
          <w:sz w:val="24"/>
          <w:szCs w:val="24"/>
        </w:rPr>
        <w:t>="15.jpg"&gt;</w:t>
      </w:r>
    </w:p>
    <w:p w14:paraId="65782CB8"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4E587DA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33D9AF09"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 class="</w:t>
      </w:r>
      <w:proofErr w:type="spellStart"/>
      <w:r w:rsidRPr="00911010">
        <w:rPr>
          <w:rFonts w:ascii="Times New Roman" w:hAnsi="Times New Roman" w:cs="Times New Roman"/>
          <w:sz w:val="24"/>
          <w:szCs w:val="24"/>
        </w:rPr>
        <w:t>btn</w:t>
      </w:r>
      <w:proofErr w:type="spellEnd"/>
      <w:r w:rsidRPr="00911010">
        <w:rPr>
          <w:rFonts w:ascii="Times New Roman" w:hAnsi="Times New Roman" w:cs="Times New Roman"/>
          <w:sz w:val="24"/>
          <w:szCs w:val="24"/>
        </w:rPr>
        <w:t>"&gt;</w:t>
      </w:r>
    </w:p>
    <w:p w14:paraId="411CC2AA"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&lt;a </w:t>
      </w:r>
      <w:proofErr w:type="spellStart"/>
      <w:r w:rsidRPr="00911010">
        <w:rPr>
          <w:rFonts w:ascii="Times New Roman" w:hAnsi="Times New Roman" w:cs="Times New Roman"/>
          <w:sz w:val="24"/>
          <w:szCs w:val="24"/>
        </w:rPr>
        <w:t>href</w:t>
      </w:r>
      <w:proofErr w:type="spellEnd"/>
      <w:r w:rsidRPr="00911010">
        <w:rPr>
          <w:rFonts w:ascii="Times New Roman" w:hAnsi="Times New Roman" w:cs="Times New Roman"/>
          <w:sz w:val="24"/>
          <w:szCs w:val="24"/>
        </w:rPr>
        <w:t>="#"&gt;More&lt;/a&gt;</w:t>
      </w:r>
    </w:p>
    <w:p w14:paraId="0764B7C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lastRenderedPageBreak/>
        <w:t xml:space="preserve">      &lt;/div&gt;</w:t>
      </w:r>
    </w:p>
    <w:p w14:paraId="3DEBBDE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&lt;/div&gt;</w:t>
      </w:r>
    </w:p>
    <w:p w14:paraId="17E090D3"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&lt;/body&gt;</w:t>
      </w:r>
    </w:p>
    <w:p w14:paraId="1D209C96"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&lt;/html&gt;</w:t>
      </w:r>
    </w:p>
    <w:p w14:paraId="0723E73C" w14:textId="77777777" w:rsidR="00911010" w:rsidRPr="00911010" w:rsidRDefault="00911010" w:rsidP="00911010">
      <w:pPr>
        <w:jc w:val="both"/>
        <w:rPr>
          <w:rFonts w:ascii="Times New Roman" w:hAnsi="Times New Roman" w:cs="Times New Roman"/>
          <w:sz w:val="24"/>
          <w:szCs w:val="24"/>
        </w:rPr>
      </w:pPr>
      <w:r w:rsidRPr="00911010">
        <w:rPr>
          <w:rFonts w:ascii="Times New Roman" w:hAnsi="Times New Roman" w:cs="Times New Roman"/>
          <w:sz w:val="24"/>
          <w:szCs w:val="24"/>
        </w:rPr>
        <w:t xml:space="preserve">    </w:t>
      </w:r>
    </w:p>
    <w:p w14:paraId="1F776D4C" w14:textId="58BE7FE4" w:rsidR="00E453BA" w:rsidRPr="006F472F" w:rsidRDefault="00911010" w:rsidP="00911010">
      <w:pPr>
        <w:jc w:val="both"/>
        <w:rPr>
          <w:rFonts w:ascii="Times New Roman" w:hAnsi="Times New Roman" w:cs="Times New Roman"/>
          <w:b/>
          <w:bCs/>
          <w:sz w:val="28"/>
          <w:szCs w:val="28"/>
        </w:rPr>
      </w:pPr>
      <w:r w:rsidRPr="00911010">
        <w:rPr>
          <w:rFonts w:ascii="Times New Roman" w:hAnsi="Times New Roman" w:cs="Times New Roman"/>
          <w:sz w:val="24"/>
          <w:szCs w:val="24"/>
        </w:rPr>
        <w:t xml:space="preserve">   </w:t>
      </w:r>
      <w:r w:rsidR="006F472F" w:rsidRPr="006F472F">
        <w:rPr>
          <w:rFonts w:ascii="Times New Roman" w:hAnsi="Times New Roman" w:cs="Times New Roman"/>
          <w:b/>
          <w:bCs/>
          <w:sz w:val="28"/>
          <w:szCs w:val="28"/>
        </w:rPr>
        <w:t>FEEDBACK</w:t>
      </w:r>
      <w:r w:rsidRPr="006F472F">
        <w:rPr>
          <w:rFonts w:ascii="Times New Roman" w:hAnsi="Times New Roman" w:cs="Times New Roman"/>
          <w:b/>
          <w:bCs/>
          <w:sz w:val="28"/>
          <w:szCs w:val="28"/>
        </w:rPr>
        <w:t xml:space="preserve"> </w:t>
      </w:r>
      <w:r w:rsidR="00D156A7" w:rsidRPr="006F472F">
        <w:rPr>
          <w:rFonts w:ascii="Times New Roman" w:hAnsi="Times New Roman" w:cs="Times New Roman"/>
          <w:b/>
          <w:bCs/>
          <w:sz w:val="28"/>
          <w:szCs w:val="28"/>
        </w:rPr>
        <w:t>PAGE:</w:t>
      </w:r>
    </w:p>
    <w:p w14:paraId="4313AA9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&lt;html&gt;</w:t>
      </w:r>
    </w:p>
    <w:p w14:paraId="6483DCA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&lt;head&gt;</w:t>
      </w:r>
    </w:p>
    <w:p w14:paraId="31B4302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&lt;link </w:t>
      </w:r>
      <w:proofErr w:type="spellStart"/>
      <w:r w:rsidRPr="006F472F">
        <w:rPr>
          <w:rFonts w:ascii="Times New Roman" w:hAnsi="Times New Roman" w:cs="Times New Roman"/>
          <w:sz w:val="24"/>
          <w:szCs w:val="24"/>
        </w:rPr>
        <w:t>rel</w:t>
      </w:r>
      <w:proofErr w:type="spellEnd"/>
      <w:r w:rsidRPr="006F472F">
        <w:rPr>
          <w:rFonts w:ascii="Times New Roman" w:hAnsi="Times New Roman" w:cs="Times New Roman"/>
          <w:sz w:val="24"/>
          <w:szCs w:val="24"/>
        </w:rPr>
        <w:t xml:space="preserve">="stylesheet" </w:t>
      </w:r>
      <w:proofErr w:type="spellStart"/>
      <w:r w:rsidRPr="006F472F">
        <w:rPr>
          <w:rFonts w:ascii="Times New Roman" w:hAnsi="Times New Roman" w:cs="Times New Roman"/>
          <w:sz w:val="24"/>
          <w:szCs w:val="24"/>
        </w:rPr>
        <w:t>href</w:t>
      </w:r>
      <w:proofErr w:type="spellEnd"/>
      <w:r w:rsidRPr="006F472F">
        <w:rPr>
          <w:rFonts w:ascii="Times New Roman" w:hAnsi="Times New Roman" w:cs="Times New Roman"/>
          <w:sz w:val="24"/>
          <w:szCs w:val="24"/>
        </w:rPr>
        <w:t>="feedback.css"&gt;</w:t>
      </w:r>
    </w:p>
    <w:p w14:paraId="68A756C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&lt;link </w:t>
      </w:r>
      <w:proofErr w:type="spellStart"/>
      <w:r w:rsidRPr="006F472F">
        <w:rPr>
          <w:rFonts w:ascii="Times New Roman" w:hAnsi="Times New Roman" w:cs="Times New Roman"/>
          <w:sz w:val="24"/>
          <w:szCs w:val="24"/>
        </w:rPr>
        <w:t>rel</w:t>
      </w:r>
      <w:proofErr w:type="spellEnd"/>
      <w:r w:rsidRPr="006F472F">
        <w:rPr>
          <w:rFonts w:ascii="Times New Roman" w:hAnsi="Times New Roman" w:cs="Times New Roman"/>
          <w:sz w:val="24"/>
          <w:szCs w:val="24"/>
        </w:rPr>
        <w:t xml:space="preserve">="stylesheet" </w:t>
      </w:r>
      <w:proofErr w:type="spellStart"/>
      <w:r w:rsidRPr="006F472F">
        <w:rPr>
          <w:rFonts w:ascii="Times New Roman" w:hAnsi="Times New Roman" w:cs="Times New Roman"/>
          <w:sz w:val="24"/>
          <w:szCs w:val="24"/>
        </w:rPr>
        <w:t>href</w:t>
      </w:r>
      <w:proofErr w:type="spellEnd"/>
      <w:r w:rsidRPr="006F472F">
        <w:rPr>
          <w:rFonts w:ascii="Times New Roman" w:hAnsi="Times New Roman" w:cs="Times New Roman"/>
          <w:sz w:val="24"/>
          <w:szCs w:val="24"/>
        </w:rPr>
        <w:t>="styl.css"&gt;</w:t>
      </w:r>
    </w:p>
    <w:p w14:paraId="76B9D72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&lt;body&gt;</w:t>
      </w:r>
    </w:p>
    <w:p w14:paraId="527EF2F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&lt;nav&gt;</w:t>
      </w:r>
    </w:p>
    <w:p w14:paraId="6B3BCFC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class="logo"&gt;</w:t>
      </w:r>
    </w:p>
    <w:p w14:paraId="70A02F7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Comic-</w:t>
      </w:r>
      <w:proofErr w:type="spellStart"/>
      <w:r w:rsidRPr="006F472F">
        <w:rPr>
          <w:rFonts w:ascii="Times New Roman" w:hAnsi="Times New Roman" w:cs="Times New Roman"/>
          <w:sz w:val="24"/>
          <w:szCs w:val="24"/>
        </w:rPr>
        <w:t>ConX</w:t>
      </w:r>
      <w:proofErr w:type="spellEnd"/>
    </w:p>
    <w:p w14:paraId="4C4A887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6262A7D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&lt;input type="checkbox" id="click"&gt;</w:t>
      </w:r>
    </w:p>
    <w:p w14:paraId="7DCD655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&lt;label for="click" class="menu-</w:t>
      </w:r>
      <w:proofErr w:type="spellStart"/>
      <w:r w:rsidRPr="006F472F">
        <w:rPr>
          <w:rFonts w:ascii="Times New Roman" w:hAnsi="Times New Roman" w:cs="Times New Roman"/>
          <w:sz w:val="24"/>
          <w:szCs w:val="24"/>
        </w:rPr>
        <w:t>btn</w:t>
      </w:r>
      <w:proofErr w:type="spellEnd"/>
      <w:r w:rsidRPr="006F472F">
        <w:rPr>
          <w:rFonts w:ascii="Times New Roman" w:hAnsi="Times New Roman" w:cs="Times New Roman"/>
          <w:sz w:val="24"/>
          <w:szCs w:val="24"/>
        </w:rPr>
        <w:t>"&gt;</w:t>
      </w:r>
    </w:p>
    <w:p w14:paraId="4BB618C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w:t>
      </w:r>
      <w:proofErr w:type="spellStart"/>
      <w:r w:rsidRPr="006F472F">
        <w:rPr>
          <w:rFonts w:ascii="Times New Roman" w:hAnsi="Times New Roman" w:cs="Times New Roman"/>
          <w:sz w:val="24"/>
          <w:szCs w:val="24"/>
        </w:rPr>
        <w:t>i</w:t>
      </w:r>
      <w:proofErr w:type="spellEnd"/>
      <w:r w:rsidRPr="006F472F">
        <w:rPr>
          <w:rFonts w:ascii="Times New Roman" w:hAnsi="Times New Roman" w:cs="Times New Roman"/>
          <w:sz w:val="24"/>
          <w:szCs w:val="24"/>
        </w:rPr>
        <w:t xml:space="preserve"> class="</w:t>
      </w:r>
      <w:proofErr w:type="spellStart"/>
      <w:r w:rsidRPr="006F472F">
        <w:rPr>
          <w:rFonts w:ascii="Times New Roman" w:hAnsi="Times New Roman" w:cs="Times New Roman"/>
          <w:sz w:val="24"/>
          <w:szCs w:val="24"/>
        </w:rPr>
        <w:t>fas</w:t>
      </w:r>
      <w:proofErr w:type="spellEnd"/>
      <w:r w:rsidRPr="006F472F">
        <w:rPr>
          <w:rFonts w:ascii="Times New Roman" w:hAnsi="Times New Roman" w:cs="Times New Roman"/>
          <w:sz w:val="24"/>
          <w:szCs w:val="24"/>
        </w:rPr>
        <w:t xml:space="preserve"> fa-bars"&gt;&lt;/</w:t>
      </w:r>
      <w:proofErr w:type="spellStart"/>
      <w:r w:rsidRPr="006F472F">
        <w:rPr>
          <w:rFonts w:ascii="Times New Roman" w:hAnsi="Times New Roman" w:cs="Times New Roman"/>
          <w:sz w:val="24"/>
          <w:szCs w:val="24"/>
        </w:rPr>
        <w:t>i</w:t>
      </w:r>
      <w:proofErr w:type="spellEnd"/>
      <w:r w:rsidRPr="006F472F">
        <w:rPr>
          <w:rFonts w:ascii="Times New Roman" w:hAnsi="Times New Roman" w:cs="Times New Roman"/>
          <w:sz w:val="24"/>
          <w:szCs w:val="24"/>
        </w:rPr>
        <w:t>&gt;</w:t>
      </w:r>
    </w:p>
    <w:p w14:paraId="23E106C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&lt;/label&gt;</w:t>
      </w:r>
    </w:p>
    <w:p w14:paraId="0ACD9F2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w:t>
      </w:r>
      <w:proofErr w:type="spellStart"/>
      <w:r w:rsidRPr="006F472F">
        <w:rPr>
          <w:rFonts w:ascii="Times New Roman" w:hAnsi="Times New Roman" w:cs="Times New Roman"/>
          <w:sz w:val="24"/>
          <w:szCs w:val="24"/>
        </w:rPr>
        <w:t>ul</w:t>
      </w:r>
      <w:proofErr w:type="spellEnd"/>
      <w:r w:rsidRPr="006F472F">
        <w:rPr>
          <w:rFonts w:ascii="Times New Roman" w:hAnsi="Times New Roman" w:cs="Times New Roman"/>
          <w:sz w:val="24"/>
          <w:szCs w:val="24"/>
        </w:rPr>
        <w:t>&gt;</w:t>
      </w:r>
    </w:p>
    <w:p w14:paraId="0D5FE1C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&lt;li&gt;&lt;a class="active" </w:t>
      </w:r>
      <w:proofErr w:type="spellStart"/>
      <w:r w:rsidRPr="006F472F">
        <w:rPr>
          <w:rFonts w:ascii="Times New Roman" w:hAnsi="Times New Roman" w:cs="Times New Roman"/>
          <w:sz w:val="24"/>
          <w:szCs w:val="24"/>
        </w:rPr>
        <w:t>href</w:t>
      </w:r>
      <w:proofErr w:type="spellEnd"/>
      <w:r w:rsidRPr="006F472F">
        <w:rPr>
          <w:rFonts w:ascii="Times New Roman" w:hAnsi="Times New Roman" w:cs="Times New Roman"/>
          <w:sz w:val="24"/>
          <w:szCs w:val="24"/>
        </w:rPr>
        <w:t>="fj.html"&gt;Home&lt;/a&gt;&lt;/li&gt;</w:t>
      </w:r>
    </w:p>
    <w:p w14:paraId="3266639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&lt;li&gt;&lt;a </w:t>
      </w:r>
      <w:proofErr w:type="spellStart"/>
      <w:r w:rsidRPr="006F472F">
        <w:rPr>
          <w:rFonts w:ascii="Times New Roman" w:hAnsi="Times New Roman" w:cs="Times New Roman"/>
          <w:sz w:val="24"/>
          <w:szCs w:val="24"/>
        </w:rPr>
        <w:t>href</w:t>
      </w:r>
      <w:proofErr w:type="spellEnd"/>
      <w:r w:rsidRPr="006F472F">
        <w:rPr>
          <w:rFonts w:ascii="Times New Roman" w:hAnsi="Times New Roman" w:cs="Times New Roman"/>
          <w:sz w:val="24"/>
          <w:szCs w:val="24"/>
        </w:rPr>
        <w:t>="about.html"&gt;About&lt;/a&gt;&lt;/li&gt;</w:t>
      </w:r>
    </w:p>
    <w:p w14:paraId="1D087EB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&lt;li&gt;&lt;a </w:t>
      </w:r>
      <w:proofErr w:type="spellStart"/>
      <w:r w:rsidRPr="006F472F">
        <w:rPr>
          <w:rFonts w:ascii="Times New Roman" w:hAnsi="Times New Roman" w:cs="Times New Roman"/>
          <w:sz w:val="24"/>
          <w:szCs w:val="24"/>
        </w:rPr>
        <w:t>href</w:t>
      </w:r>
      <w:proofErr w:type="spellEnd"/>
      <w:r w:rsidRPr="006F472F">
        <w:rPr>
          <w:rFonts w:ascii="Times New Roman" w:hAnsi="Times New Roman" w:cs="Times New Roman"/>
          <w:sz w:val="24"/>
          <w:szCs w:val="24"/>
        </w:rPr>
        <w:t>="gallery.html"&gt; Gallery&lt;/a&gt;&lt;/li&gt;</w:t>
      </w:r>
    </w:p>
    <w:p w14:paraId="69F0FB0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&lt;li&gt;&lt;a </w:t>
      </w:r>
      <w:proofErr w:type="spellStart"/>
      <w:r w:rsidRPr="006F472F">
        <w:rPr>
          <w:rFonts w:ascii="Times New Roman" w:hAnsi="Times New Roman" w:cs="Times New Roman"/>
          <w:sz w:val="24"/>
          <w:szCs w:val="24"/>
        </w:rPr>
        <w:t>href</w:t>
      </w:r>
      <w:proofErr w:type="spellEnd"/>
      <w:r w:rsidRPr="006F472F">
        <w:rPr>
          <w:rFonts w:ascii="Times New Roman" w:hAnsi="Times New Roman" w:cs="Times New Roman"/>
          <w:sz w:val="24"/>
          <w:szCs w:val="24"/>
        </w:rPr>
        <w:t>="feedback.html"&gt;Feedback&lt;/a&gt;&lt;/li&gt;</w:t>
      </w:r>
    </w:p>
    <w:p w14:paraId="5CDC2F1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
    <w:p w14:paraId="06083C0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w:t>
      </w:r>
      <w:proofErr w:type="spellStart"/>
      <w:r w:rsidRPr="006F472F">
        <w:rPr>
          <w:rFonts w:ascii="Times New Roman" w:hAnsi="Times New Roman" w:cs="Times New Roman"/>
          <w:sz w:val="24"/>
          <w:szCs w:val="24"/>
        </w:rPr>
        <w:t>ul</w:t>
      </w:r>
      <w:proofErr w:type="spellEnd"/>
      <w:r w:rsidRPr="006F472F">
        <w:rPr>
          <w:rFonts w:ascii="Times New Roman" w:hAnsi="Times New Roman" w:cs="Times New Roman"/>
          <w:sz w:val="24"/>
          <w:szCs w:val="24"/>
        </w:rPr>
        <w:t>&gt;</w:t>
      </w:r>
    </w:p>
    <w:p w14:paraId="04F2F5B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&lt;li&gt;</w:t>
      </w:r>
    </w:p>
    <w:p w14:paraId="77C930E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&lt;/li&gt;</w:t>
      </w:r>
    </w:p>
    <w:p w14:paraId="7C666D20"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w:t>
      </w:r>
      <w:proofErr w:type="spellStart"/>
      <w:r w:rsidRPr="006F472F">
        <w:rPr>
          <w:rFonts w:ascii="Times New Roman" w:hAnsi="Times New Roman" w:cs="Times New Roman"/>
          <w:sz w:val="24"/>
          <w:szCs w:val="24"/>
        </w:rPr>
        <w:t>ul</w:t>
      </w:r>
      <w:proofErr w:type="spellEnd"/>
      <w:r w:rsidRPr="006F472F">
        <w:rPr>
          <w:rFonts w:ascii="Times New Roman" w:hAnsi="Times New Roman" w:cs="Times New Roman"/>
          <w:sz w:val="24"/>
          <w:szCs w:val="24"/>
        </w:rPr>
        <w:t>&gt;</w:t>
      </w:r>
    </w:p>
    <w:p w14:paraId="0075690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&lt;/nav&gt;</w:t>
      </w:r>
    </w:p>
    <w:p w14:paraId="334AE385" w14:textId="77777777" w:rsidR="006F472F" w:rsidRPr="006F472F" w:rsidRDefault="006F472F" w:rsidP="006F472F">
      <w:pPr>
        <w:jc w:val="both"/>
        <w:rPr>
          <w:rFonts w:ascii="Times New Roman" w:hAnsi="Times New Roman" w:cs="Times New Roman"/>
          <w:sz w:val="24"/>
          <w:szCs w:val="24"/>
        </w:rPr>
      </w:pPr>
    </w:p>
    <w:p w14:paraId="5B07451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class="background"&gt;</w:t>
      </w:r>
    </w:p>
    <w:p w14:paraId="40F1D47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class="container"&gt;</w:t>
      </w:r>
    </w:p>
    <w:p w14:paraId="187194D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class="screen"&gt;</w:t>
      </w:r>
    </w:p>
    <w:p w14:paraId="5867658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class="screen-header"&gt;</w:t>
      </w:r>
    </w:p>
    <w:p w14:paraId="11AFB89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class="screen-header-left"&gt;</w:t>
      </w:r>
    </w:p>
    <w:p w14:paraId="1D48BDE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class="screen-header-button close"&gt;&lt;/div&gt;</w:t>
      </w:r>
    </w:p>
    <w:p w14:paraId="0AA9892E"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class="screen-header-button maximize"&gt;&lt;/div&gt;</w:t>
      </w:r>
    </w:p>
    <w:p w14:paraId="250069C7"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class="screen-header-button minimize"&gt;&lt;/div&gt;</w:t>
      </w:r>
    </w:p>
    <w:p w14:paraId="1BE6B66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7CEFA530"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class="screen-header-right"&gt;</w:t>
      </w:r>
    </w:p>
    <w:p w14:paraId="10A12F9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class="screen-header-ellipsis"&gt;&lt;/div&gt;</w:t>
      </w:r>
    </w:p>
    <w:p w14:paraId="12AC08E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class="screen-header-ellipsis"&gt;&lt;/div&gt;</w:t>
      </w:r>
    </w:p>
    <w:p w14:paraId="6CDD62B9"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class="screen-header-ellipsis"&gt;&lt;/div&gt;</w:t>
      </w:r>
    </w:p>
    <w:p w14:paraId="04213BE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0A031D8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348F8D8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class="screen-body"&gt;</w:t>
      </w:r>
    </w:p>
    <w:p w14:paraId="0234EEE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class="screen-body-item left"&gt;</w:t>
      </w:r>
    </w:p>
    <w:p w14:paraId="43BCCCC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class="app-title"&gt;</w:t>
      </w:r>
    </w:p>
    <w:p w14:paraId="3D080FF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&lt;span&gt;CONTACT&lt;/span&gt;</w:t>
      </w:r>
    </w:p>
    <w:p w14:paraId="795926E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&lt;span&gt;INDIA&lt;/span&gt;</w:t>
      </w:r>
    </w:p>
    <w:p w14:paraId="6C368A9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03709E7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class="app-contact"&gt;CONTACT </w:t>
      </w:r>
      <w:proofErr w:type="gramStart"/>
      <w:r w:rsidRPr="006F472F">
        <w:rPr>
          <w:rFonts w:ascii="Times New Roman" w:hAnsi="Times New Roman" w:cs="Times New Roman"/>
          <w:sz w:val="24"/>
          <w:szCs w:val="24"/>
        </w:rPr>
        <w:t>INFO :</w:t>
      </w:r>
      <w:proofErr w:type="gramEnd"/>
      <w:r w:rsidRPr="006F472F">
        <w:rPr>
          <w:rFonts w:ascii="Times New Roman" w:hAnsi="Times New Roman" w:cs="Times New Roman"/>
          <w:sz w:val="24"/>
          <w:szCs w:val="24"/>
        </w:rPr>
        <w:t xml:space="preserve"> +91 81 314 928 595&lt;/div&gt;</w:t>
      </w:r>
    </w:p>
    <w:p w14:paraId="127B6D8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2425C663"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class="screen-body-item"&gt;</w:t>
      </w:r>
    </w:p>
    <w:p w14:paraId="58387E7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class="app-form"&gt;</w:t>
      </w:r>
    </w:p>
    <w:p w14:paraId="0A592F9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class="app-form-group"&gt;</w:t>
      </w:r>
    </w:p>
    <w:p w14:paraId="1A82A35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&lt;input class="app-form-control" placeholder="NAME"&gt;</w:t>
      </w:r>
    </w:p>
    <w:p w14:paraId="20C04BD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0C2B5DA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class="app-form-group"&gt;</w:t>
      </w:r>
    </w:p>
    <w:p w14:paraId="76B415D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lastRenderedPageBreak/>
        <w:t xml:space="preserve">              &lt;input class="app-form-control" placeholder="EMAIL"&gt;</w:t>
      </w:r>
    </w:p>
    <w:p w14:paraId="75B610C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64AF578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class="app-form-group"&gt;</w:t>
      </w:r>
    </w:p>
    <w:p w14:paraId="35BD7B6F"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&lt;input class="app-form-control" placeholder="CONTACT NO"&gt;</w:t>
      </w:r>
    </w:p>
    <w:p w14:paraId="41351D4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2DB1F3D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class="app-form-group message"&gt;</w:t>
      </w:r>
    </w:p>
    <w:p w14:paraId="1EE4ED1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&lt;input class="app-form-control" placeholder="MESSAGE"&gt;</w:t>
      </w:r>
    </w:p>
    <w:p w14:paraId="4F67EDE8"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611ECEB9"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 class="app-form-group buttons"&gt;</w:t>
      </w:r>
    </w:p>
    <w:p w14:paraId="75ED6931"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&lt;button class="app-form-button"&gt;CANCEL&lt;/button&gt;</w:t>
      </w:r>
    </w:p>
    <w:p w14:paraId="2FE982C6"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&lt;button class="app-form-button"&gt;SEND&lt;/button&gt;</w:t>
      </w:r>
    </w:p>
    <w:p w14:paraId="2C4AB714"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495E493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412C943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663F8AED"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2EC18ABA"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51F3D93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w:t>
      </w:r>
    </w:p>
    <w:p w14:paraId="12E1C092"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 xml:space="preserve">  &lt;/div&gt;</w:t>
      </w:r>
    </w:p>
    <w:p w14:paraId="79A5587C"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&lt;/div&gt;</w:t>
      </w:r>
    </w:p>
    <w:p w14:paraId="574076C5"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&lt;/body&gt;</w:t>
      </w:r>
    </w:p>
    <w:p w14:paraId="5F1948CB" w14:textId="77777777" w:rsidR="006F472F" w:rsidRP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&lt;/head&gt;</w:t>
      </w:r>
    </w:p>
    <w:p w14:paraId="5BAC4D73" w14:textId="77777777" w:rsidR="006F472F" w:rsidRDefault="006F472F" w:rsidP="006F472F">
      <w:pPr>
        <w:jc w:val="both"/>
        <w:rPr>
          <w:rFonts w:ascii="Times New Roman" w:hAnsi="Times New Roman" w:cs="Times New Roman"/>
          <w:sz w:val="24"/>
          <w:szCs w:val="24"/>
        </w:rPr>
      </w:pPr>
      <w:r w:rsidRPr="006F472F">
        <w:rPr>
          <w:rFonts w:ascii="Times New Roman" w:hAnsi="Times New Roman" w:cs="Times New Roman"/>
          <w:sz w:val="24"/>
          <w:szCs w:val="24"/>
        </w:rPr>
        <w:t>&lt;/html&gt;</w:t>
      </w:r>
    </w:p>
    <w:p w14:paraId="04EA1B06" w14:textId="77777777" w:rsidR="00911010" w:rsidRDefault="00911010" w:rsidP="00B144E9">
      <w:pPr>
        <w:jc w:val="both"/>
        <w:rPr>
          <w:rFonts w:ascii="Times New Roman" w:hAnsi="Times New Roman" w:cs="Times New Roman"/>
          <w:b/>
          <w:bCs/>
          <w:sz w:val="28"/>
          <w:szCs w:val="28"/>
        </w:rPr>
      </w:pPr>
    </w:p>
    <w:p w14:paraId="3149384C" w14:textId="77777777" w:rsidR="006B42BE" w:rsidRDefault="006B42BE">
      <w:pPr>
        <w:rPr>
          <w:rFonts w:ascii="Times New Roman" w:hAnsi="Times New Roman" w:cs="Times New Roman"/>
          <w:b/>
          <w:bCs/>
          <w:sz w:val="28"/>
          <w:szCs w:val="28"/>
        </w:rPr>
      </w:pPr>
      <w:r>
        <w:rPr>
          <w:rFonts w:ascii="Times New Roman" w:hAnsi="Times New Roman" w:cs="Times New Roman"/>
          <w:b/>
          <w:bCs/>
          <w:sz w:val="28"/>
          <w:szCs w:val="28"/>
        </w:rPr>
        <w:br w:type="page"/>
      </w:r>
    </w:p>
    <w:p w14:paraId="4C201478" w14:textId="77777777" w:rsidR="00911010" w:rsidRDefault="006B42BE" w:rsidP="005E6154">
      <w:pPr>
        <w:jc w:val="both"/>
        <w:rPr>
          <w:rFonts w:ascii="Times New Roman" w:hAnsi="Times New Roman" w:cs="Times New Roman"/>
          <w:b/>
          <w:bCs/>
          <w:sz w:val="32"/>
          <w:szCs w:val="32"/>
        </w:rPr>
      </w:pPr>
      <w:r w:rsidRPr="006B42BE">
        <w:rPr>
          <w:rFonts w:ascii="Times New Roman" w:hAnsi="Times New Roman" w:cs="Times New Roman"/>
          <w:b/>
          <w:bCs/>
          <w:sz w:val="32"/>
          <w:szCs w:val="32"/>
        </w:rPr>
        <w:lastRenderedPageBreak/>
        <w:t>6. SCREEN SHOTS</w:t>
      </w:r>
    </w:p>
    <w:p w14:paraId="4E8D0A3A" w14:textId="241B7339" w:rsidR="00E453BA" w:rsidRDefault="006B42BE" w:rsidP="006B42BE">
      <w:pPr>
        <w:jc w:val="center"/>
        <w:rPr>
          <w:rFonts w:ascii="Times New Roman" w:hAnsi="Times New Roman" w:cs="Times New Roman"/>
          <w:b/>
          <w:bCs/>
          <w:sz w:val="28"/>
          <w:szCs w:val="28"/>
        </w:rPr>
      </w:pPr>
      <w:r w:rsidRPr="006B42BE">
        <w:rPr>
          <w:rFonts w:ascii="Times New Roman" w:hAnsi="Times New Roman" w:cs="Times New Roman"/>
          <w:b/>
          <w:bCs/>
          <w:sz w:val="28"/>
          <w:szCs w:val="28"/>
        </w:rPr>
        <w:t>HOME PAGE</w:t>
      </w:r>
    </w:p>
    <w:p w14:paraId="67615B08" w14:textId="652EDE1C" w:rsidR="00E453BA" w:rsidRDefault="00076AB1" w:rsidP="006B42BE">
      <w:pPr>
        <w:jc w:val="center"/>
        <w:rPr>
          <w:rFonts w:ascii="Times New Roman" w:eastAsia="Times New Roman" w:hAnsi="Times New Roman" w:cs="Times New Roman"/>
          <w:b/>
          <w:bCs/>
          <w:color w:val="808080"/>
          <w:sz w:val="28"/>
          <w:szCs w:val="28"/>
          <w:lang w:eastAsia="en-IN"/>
        </w:rPr>
      </w:pPr>
      <w:r>
        <w:rPr>
          <w:rFonts w:ascii="Times New Roman" w:eastAsia="Times New Roman" w:hAnsi="Times New Roman" w:cs="Times New Roman"/>
          <w:b/>
          <w:bCs/>
          <w:noProof/>
          <w:color w:val="808080"/>
          <w:sz w:val="28"/>
          <w:szCs w:val="28"/>
          <w:lang w:eastAsia="en-IN"/>
        </w:rPr>
        <w:drawing>
          <wp:inline distT="0" distB="0" distL="0" distR="0" wp14:anchorId="520BBFB9" wp14:editId="6B0DC9A9">
            <wp:extent cx="5731510" cy="27190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7B3BBA1E" w14:textId="198C8C22" w:rsidR="00076AB1" w:rsidRDefault="00076AB1" w:rsidP="006B42BE">
      <w:pPr>
        <w:jc w:val="center"/>
        <w:rPr>
          <w:rFonts w:ascii="Times New Roman" w:eastAsia="Times New Roman" w:hAnsi="Times New Roman" w:cs="Times New Roman"/>
          <w:b/>
          <w:bCs/>
          <w:color w:val="808080"/>
          <w:sz w:val="28"/>
          <w:szCs w:val="28"/>
          <w:lang w:eastAsia="en-IN"/>
        </w:rPr>
      </w:pPr>
    </w:p>
    <w:p w14:paraId="3FE8C14E" w14:textId="0AFE36CF" w:rsidR="00076AB1" w:rsidRDefault="00076AB1" w:rsidP="006B42BE">
      <w:pPr>
        <w:jc w:val="center"/>
        <w:rPr>
          <w:rFonts w:ascii="Times New Roman" w:eastAsia="Times New Roman" w:hAnsi="Times New Roman" w:cs="Times New Roman"/>
          <w:b/>
          <w:bCs/>
          <w:color w:val="808080"/>
          <w:sz w:val="28"/>
          <w:szCs w:val="28"/>
          <w:lang w:eastAsia="en-IN"/>
        </w:rPr>
      </w:pPr>
      <w:r>
        <w:rPr>
          <w:rFonts w:ascii="Times New Roman" w:eastAsia="Times New Roman" w:hAnsi="Times New Roman" w:cs="Times New Roman"/>
          <w:b/>
          <w:bCs/>
          <w:noProof/>
          <w:color w:val="808080"/>
          <w:sz w:val="28"/>
          <w:szCs w:val="28"/>
          <w:lang w:eastAsia="en-IN"/>
        </w:rPr>
        <w:drawing>
          <wp:inline distT="0" distB="0" distL="0" distR="0" wp14:anchorId="7DECA7AE" wp14:editId="60EB517C">
            <wp:extent cx="5731510" cy="23882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55895194" w14:textId="4FB8AD48" w:rsidR="00076AB1" w:rsidRDefault="00076AB1" w:rsidP="006B42BE">
      <w:pPr>
        <w:jc w:val="center"/>
        <w:rPr>
          <w:rFonts w:ascii="Times New Roman" w:eastAsia="Times New Roman" w:hAnsi="Times New Roman" w:cs="Times New Roman"/>
          <w:b/>
          <w:bCs/>
          <w:color w:val="808080"/>
          <w:sz w:val="28"/>
          <w:szCs w:val="28"/>
          <w:lang w:eastAsia="en-IN"/>
        </w:rPr>
      </w:pPr>
      <w:r>
        <w:rPr>
          <w:rFonts w:ascii="Times New Roman" w:eastAsia="Times New Roman" w:hAnsi="Times New Roman" w:cs="Times New Roman"/>
          <w:b/>
          <w:bCs/>
          <w:noProof/>
          <w:color w:val="808080"/>
          <w:sz w:val="28"/>
          <w:szCs w:val="28"/>
          <w:lang w:eastAsia="en-IN"/>
        </w:rPr>
        <w:lastRenderedPageBreak/>
        <w:drawing>
          <wp:inline distT="0" distB="0" distL="0" distR="0" wp14:anchorId="0494799B" wp14:editId="3E11E631">
            <wp:extent cx="5731510" cy="27095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09545"/>
                    </a:xfrm>
                    <a:prstGeom prst="rect">
                      <a:avLst/>
                    </a:prstGeom>
                  </pic:spPr>
                </pic:pic>
              </a:graphicData>
            </a:graphic>
          </wp:inline>
        </w:drawing>
      </w:r>
    </w:p>
    <w:p w14:paraId="7ADC87EE" w14:textId="36A45820" w:rsidR="00076AB1" w:rsidRDefault="00076AB1" w:rsidP="006B42BE">
      <w:pPr>
        <w:jc w:val="center"/>
        <w:rPr>
          <w:rFonts w:ascii="Times New Roman" w:eastAsia="Times New Roman" w:hAnsi="Times New Roman" w:cs="Times New Roman"/>
          <w:b/>
          <w:bCs/>
          <w:color w:val="808080"/>
          <w:sz w:val="28"/>
          <w:szCs w:val="28"/>
          <w:lang w:eastAsia="en-IN"/>
        </w:rPr>
      </w:pPr>
      <w:r>
        <w:rPr>
          <w:rFonts w:ascii="Times New Roman" w:eastAsia="Times New Roman" w:hAnsi="Times New Roman" w:cs="Times New Roman"/>
          <w:b/>
          <w:bCs/>
          <w:noProof/>
          <w:color w:val="808080"/>
          <w:sz w:val="28"/>
          <w:szCs w:val="28"/>
          <w:lang w:eastAsia="en-IN"/>
        </w:rPr>
        <w:drawing>
          <wp:inline distT="0" distB="0" distL="0" distR="0" wp14:anchorId="59D5A242" wp14:editId="24AD756A">
            <wp:extent cx="5731510" cy="18891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889125"/>
                    </a:xfrm>
                    <a:prstGeom prst="rect">
                      <a:avLst/>
                    </a:prstGeom>
                  </pic:spPr>
                </pic:pic>
              </a:graphicData>
            </a:graphic>
          </wp:inline>
        </w:drawing>
      </w:r>
    </w:p>
    <w:p w14:paraId="19F97C70" w14:textId="13CE2B57" w:rsidR="00F05776" w:rsidRDefault="00F05776">
      <w:pPr>
        <w:rPr>
          <w:rFonts w:ascii="Times New Roman" w:eastAsia="Times New Roman" w:hAnsi="Times New Roman" w:cs="Times New Roman"/>
          <w:b/>
          <w:bCs/>
          <w:color w:val="808080"/>
          <w:sz w:val="28"/>
          <w:szCs w:val="28"/>
          <w:lang w:eastAsia="en-IN"/>
        </w:rPr>
      </w:pPr>
      <w:r>
        <w:rPr>
          <w:rFonts w:ascii="Times New Roman" w:eastAsia="Times New Roman" w:hAnsi="Times New Roman" w:cs="Times New Roman"/>
          <w:b/>
          <w:bCs/>
          <w:color w:val="808080"/>
          <w:sz w:val="28"/>
          <w:szCs w:val="28"/>
          <w:lang w:eastAsia="en-IN"/>
        </w:rPr>
        <w:br w:type="page"/>
      </w:r>
    </w:p>
    <w:p w14:paraId="77128FE4" w14:textId="77777777" w:rsidR="00E453BA" w:rsidRDefault="00F05776" w:rsidP="006B42BE">
      <w:pPr>
        <w:jc w:val="center"/>
        <w:rPr>
          <w:rFonts w:ascii="Times New Roman" w:hAnsi="Times New Roman" w:cs="Times New Roman"/>
          <w:b/>
          <w:bCs/>
          <w:sz w:val="28"/>
          <w:szCs w:val="28"/>
        </w:rPr>
      </w:pPr>
      <w:r w:rsidRPr="00F05776">
        <w:rPr>
          <w:rFonts w:ascii="Times New Roman" w:hAnsi="Times New Roman" w:cs="Times New Roman"/>
          <w:b/>
          <w:bCs/>
          <w:sz w:val="28"/>
          <w:szCs w:val="28"/>
        </w:rPr>
        <w:lastRenderedPageBreak/>
        <w:t>ABOUT US PAGE</w:t>
      </w:r>
    </w:p>
    <w:p w14:paraId="5B3127D3" w14:textId="57046BE9" w:rsidR="00E453BA" w:rsidRDefault="00076AB1" w:rsidP="006B42B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DEC19A" wp14:editId="54658DF9">
            <wp:extent cx="5731510" cy="27006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00655"/>
                    </a:xfrm>
                    <a:prstGeom prst="rect">
                      <a:avLst/>
                    </a:prstGeom>
                  </pic:spPr>
                </pic:pic>
              </a:graphicData>
            </a:graphic>
          </wp:inline>
        </w:drawing>
      </w:r>
    </w:p>
    <w:p w14:paraId="5FACBD68" w14:textId="6849685B" w:rsidR="00076AB1" w:rsidRDefault="00AA3E47" w:rsidP="006B42B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335542E" wp14:editId="7575B7BE">
            <wp:extent cx="5731510" cy="27292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inline>
        </w:drawing>
      </w:r>
    </w:p>
    <w:p w14:paraId="67F9B378" w14:textId="77777777" w:rsidR="00911010" w:rsidRDefault="00E30E58">
      <w:pPr>
        <w:rPr>
          <w:rFonts w:ascii="Times New Roman" w:hAnsi="Times New Roman" w:cs="Times New Roman"/>
          <w:b/>
          <w:bCs/>
          <w:sz w:val="28"/>
          <w:szCs w:val="28"/>
        </w:rPr>
      </w:pPr>
      <w:r>
        <w:rPr>
          <w:rFonts w:ascii="Times New Roman" w:hAnsi="Times New Roman" w:cs="Times New Roman"/>
          <w:b/>
          <w:bCs/>
          <w:sz w:val="28"/>
          <w:szCs w:val="28"/>
        </w:rPr>
        <w:br w:type="page"/>
      </w:r>
    </w:p>
    <w:p w14:paraId="7C25D5C8" w14:textId="05BE135E" w:rsidR="00E30E58" w:rsidRDefault="00E30E58" w:rsidP="006B42BE">
      <w:pPr>
        <w:jc w:val="center"/>
        <w:rPr>
          <w:rFonts w:ascii="Times New Roman" w:hAnsi="Times New Roman" w:cs="Times New Roman"/>
          <w:b/>
          <w:bCs/>
          <w:sz w:val="28"/>
          <w:szCs w:val="28"/>
        </w:rPr>
      </w:pPr>
    </w:p>
    <w:p w14:paraId="43C31A16" w14:textId="2993328B" w:rsidR="00E453BA" w:rsidRDefault="00AA3E47" w:rsidP="006B42BE">
      <w:pPr>
        <w:jc w:val="center"/>
        <w:rPr>
          <w:rFonts w:ascii="Times New Roman" w:hAnsi="Times New Roman" w:cs="Times New Roman"/>
          <w:b/>
          <w:bCs/>
          <w:sz w:val="28"/>
          <w:szCs w:val="28"/>
        </w:rPr>
      </w:pPr>
      <w:r>
        <w:rPr>
          <w:rFonts w:ascii="Times New Roman" w:hAnsi="Times New Roman" w:cs="Times New Roman"/>
          <w:b/>
          <w:bCs/>
          <w:sz w:val="28"/>
          <w:szCs w:val="28"/>
        </w:rPr>
        <w:t>GALLERY PAGE</w:t>
      </w:r>
    </w:p>
    <w:p w14:paraId="7B3CC8C9" w14:textId="4294ACE0" w:rsidR="00E453BA" w:rsidRDefault="00AA3E47" w:rsidP="006B42B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BEABC5" wp14:editId="53641C0B">
            <wp:extent cx="5731510" cy="27006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00655"/>
                    </a:xfrm>
                    <a:prstGeom prst="rect">
                      <a:avLst/>
                    </a:prstGeom>
                  </pic:spPr>
                </pic:pic>
              </a:graphicData>
            </a:graphic>
          </wp:inline>
        </w:drawing>
      </w:r>
    </w:p>
    <w:p w14:paraId="5CB8E497" w14:textId="2C37018D" w:rsidR="00AA3E47" w:rsidRDefault="00AA3E47" w:rsidP="006B42B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BD4133" wp14:editId="718C3E18">
            <wp:extent cx="5731510" cy="27203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inline>
        </w:drawing>
      </w:r>
    </w:p>
    <w:p w14:paraId="5543482D" w14:textId="77777777" w:rsidR="00AA3E47" w:rsidRDefault="00AA3E47" w:rsidP="006B42BE">
      <w:pPr>
        <w:jc w:val="center"/>
        <w:rPr>
          <w:rFonts w:ascii="Times New Roman" w:hAnsi="Times New Roman" w:cs="Times New Roman"/>
          <w:b/>
          <w:bCs/>
          <w:sz w:val="28"/>
          <w:szCs w:val="28"/>
        </w:rPr>
      </w:pPr>
    </w:p>
    <w:p w14:paraId="3C8692C3" w14:textId="3C05A189" w:rsidR="00E453BA" w:rsidRDefault="00E453BA" w:rsidP="00AA3E47">
      <w:pPr>
        <w:rPr>
          <w:rFonts w:ascii="Times New Roman" w:hAnsi="Times New Roman" w:cs="Times New Roman"/>
          <w:b/>
          <w:bCs/>
          <w:sz w:val="28"/>
          <w:szCs w:val="28"/>
        </w:rPr>
      </w:pPr>
    </w:p>
    <w:p w14:paraId="3F12DE02" w14:textId="7FA6F305" w:rsidR="00AA3E47" w:rsidRDefault="00AA3E47" w:rsidP="00AA3E47">
      <w:pPr>
        <w:rPr>
          <w:rFonts w:ascii="Times New Roman" w:hAnsi="Times New Roman" w:cs="Times New Roman"/>
          <w:b/>
          <w:bCs/>
          <w:sz w:val="28"/>
          <w:szCs w:val="28"/>
        </w:rPr>
      </w:pPr>
    </w:p>
    <w:p w14:paraId="42C6151B" w14:textId="44248440" w:rsidR="00AA3E47" w:rsidRDefault="00AA3E47" w:rsidP="00AA3E47">
      <w:pPr>
        <w:rPr>
          <w:rFonts w:ascii="Times New Roman" w:hAnsi="Times New Roman" w:cs="Times New Roman"/>
          <w:b/>
          <w:bCs/>
          <w:sz w:val="28"/>
          <w:szCs w:val="28"/>
        </w:rPr>
      </w:pPr>
    </w:p>
    <w:p w14:paraId="47F2641D" w14:textId="38F796B6" w:rsidR="00AA3E47" w:rsidRDefault="00AA3E47" w:rsidP="00AA3E47">
      <w:pPr>
        <w:rPr>
          <w:rFonts w:ascii="Times New Roman" w:hAnsi="Times New Roman" w:cs="Times New Roman"/>
          <w:b/>
          <w:bCs/>
          <w:sz w:val="28"/>
          <w:szCs w:val="28"/>
        </w:rPr>
      </w:pPr>
    </w:p>
    <w:p w14:paraId="0D5D865B" w14:textId="57F81A6A" w:rsidR="00AA3E47" w:rsidRDefault="00AA3E47" w:rsidP="00AA3E47">
      <w:pPr>
        <w:rPr>
          <w:rFonts w:ascii="Times New Roman" w:hAnsi="Times New Roman" w:cs="Times New Roman"/>
          <w:b/>
          <w:bCs/>
          <w:sz w:val="28"/>
          <w:szCs w:val="28"/>
        </w:rPr>
      </w:pPr>
    </w:p>
    <w:p w14:paraId="641A27AD" w14:textId="5A710983" w:rsidR="00AA3E47" w:rsidRDefault="00AA3E47" w:rsidP="00AA3E47">
      <w:pPr>
        <w:rPr>
          <w:rFonts w:ascii="Times New Roman" w:hAnsi="Times New Roman" w:cs="Times New Roman"/>
          <w:b/>
          <w:bCs/>
          <w:sz w:val="28"/>
          <w:szCs w:val="28"/>
        </w:rPr>
      </w:pPr>
    </w:p>
    <w:p w14:paraId="3D86D57C" w14:textId="78B8C94A" w:rsidR="00AA3E47" w:rsidRDefault="00AA3E47" w:rsidP="00AA3E47">
      <w:pPr>
        <w:rPr>
          <w:rFonts w:ascii="Times New Roman" w:hAnsi="Times New Roman" w:cs="Times New Roman"/>
          <w:b/>
          <w:bCs/>
          <w:sz w:val="28"/>
          <w:szCs w:val="28"/>
        </w:rPr>
      </w:pPr>
    </w:p>
    <w:p w14:paraId="640F1484" w14:textId="52F20073" w:rsidR="00AA3E47" w:rsidRDefault="00AA3E47" w:rsidP="00AA3E47">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FEEDBACK PAGE</w:t>
      </w:r>
    </w:p>
    <w:p w14:paraId="7A2F323B" w14:textId="77777777" w:rsidR="00AA3E47" w:rsidRDefault="00AA3E47" w:rsidP="006B42BE">
      <w:pPr>
        <w:jc w:val="center"/>
        <w:rPr>
          <w:rFonts w:ascii="Times New Roman" w:hAnsi="Times New Roman" w:cs="Times New Roman"/>
          <w:b/>
          <w:bCs/>
          <w:noProof/>
          <w:sz w:val="28"/>
          <w:szCs w:val="28"/>
        </w:rPr>
      </w:pPr>
    </w:p>
    <w:p w14:paraId="661350F6" w14:textId="0D13840E" w:rsidR="00E453BA" w:rsidRDefault="00AA3E47" w:rsidP="00AA3E4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0BDCAFA" wp14:editId="470D648D">
            <wp:extent cx="5731510" cy="26924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402052B6" w14:textId="69D9DD7F" w:rsidR="001C3918" w:rsidRDefault="001C3918">
      <w:pPr>
        <w:rPr>
          <w:rFonts w:ascii="Times New Roman" w:hAnsi="Times New Roman" w:cs="Times New Roman"/>
          <w:b/>
          <w:bCs/>
          <w:sz w:val="28"/>
          <w:szCs w:val="28"/>
        </w:rPr>
      </w:pPr>
      <w:r>
        <w:rPr>
          <w:rFonts w:ascii="Times New Roman" w:hAnsi="Times New Roman" w:cs="Times New Roman"/>
          <w:b/>
          <w:bCs/>
          <w:sz w:val="28"/>
          <w:szCs w:val="28"/>
        </w:rPr>
        <w:br w:type="page"/>
      </w:r>
    </w:p>
    <w:p w14:paraId="799593BA" w14:textId="77777777" w:rsidR="00E453BA" w:rsidRDefault="004837B7" w:rsidP="00FE43AF">
      <w:pPr>
        <w:jc w:val="both"/>
        <w:rPr>
          <w:rFonts w:ascii="Times New Roman" w:hAnsi="Times New Roman" w:cs="Times New Roman"/>
          <w:b/>
          <w:bCs/>
          <w:sz w:val="32"/>
          <w:szCs w:val="32"/>
        </w:rPr>
      </w:pPr>
      <w:r w:rsidRPr="004837B7">
        <w:rPr>
          <w:rFonts w:ascii="Times New Roman" w:hAnsi="Times New Roman" w:cs="Times New Roman"/>
          <w:b/>
          <w:bCs/>
          <w:sz w:val="32"/>
          <w:szCs w:val="32"/>
        </w:rPr>
        <w:lastRenderedPageBreak/>
        <w:t>7. CONCLUSION</w:t>
      </w:r>
    </w:p>
    <w:p w14:paraId="161A1259" w14:textId="7B382D0F" w:rsidR="00911010" w:rsidRDefault="004837B7" w:rsidP="00FE43AF">
      <w:pPr>
        <w:jc w:val="both"/>
        <w:rPr>
          <w:rFonts w:ascii="Times New Roman" w:hAnsi="Times New Roman" w:cs="Times New Roman"/>
          <w:sz w:val="24"/>
          <w:szCs w:val="24"/>
        </w:rPr>
      </w:pPr>
      <w:r w:rsidRPr="004837B7">
        <w:rPr>
          <w:rFonts w:ascii="Times New Roman" w:hAnsi="Times New Roman" w:cs="Times New Roman"/>
          <w:sz w:val="24"/>
          <w:szCs w:val="24"/>
        </w:rPr>
        <w:t xml:space="preserve">Through this hands-on project I was able to see how well I understood the material presented, and my critical thinking as I developed the </w:t>
      </w:r>
      <w:r w:rsidR="00AA3E47">
        <w:rPr>
          <w:rFonts w:ascii="Times New Roman" w:hAnsi="Times New Roman" w:cs="Times New Roman"/>
          <w:sz w:val="24"/>
          <w:szCs w:val="24"/>
        </w:rPr>
        <w:t>COMIC-CON</w:t>
      </w:r>
      <w:r w:rsidRPr="004837B7">
        <w:rPr>
          <w:rFonts w:ascii="Times New Roman" w:hAnsi="Times New Roman" w:cs="Times New Roman"/>
          <w:sz w:val="24"/>
          <w:szCs w:val="24"/>
        </w:rPr>
        <w:t xml:space="preserve"> website. I was also able to show my creative side, through the layout and design of my project. Knowing basic HTML, CSS </w:t>
      </w:r>
      <w:r w:rsidR="00AA3E47">
        <w:rPr>
          <w:rFonts w:ascii="Times New Roman" w:hAnsi="Times New Roman" w:cs="Times New Roman"/>
          <w:sz w:val="24"/>
          <w:szCs w:val="24"/>
        </w:rPr>
        <w:t xml:space="preserve">AND JAVASCRIPT </w:t>
      </w:r>
      <w:r w:rsidRPr="004837B7">
        <w:rPr>
          <w:rFonts w:ascii="Times New Roman" w:hAnsi="Times New Roman" w:cs="Times New Roman"/>
          <w:sz w:val="24"/>
          <w:szCs w:val="24"/>
        </w:rPr>
        <w:t xml:space="preserve">is a skill that will help you with blogging, working with Wiki's, Facebook, and much more. </w:t>
      </w:r>
      <w:proofErr w:type="gramStart"/>
      <w:r w:rsidRPr="004837B7">
        <w:rPr>
          <w:rFonts w:ascii="Times New Roman" w:hAnsi="Times New Roman" w:cs="Times New Roman"/>
          <w:sz w:val="24"/>
          <w:szCs w:val="24"/>
        </w:rPr>
        <w:t>Moreover</w:t>
      </w:r>
      <w:proofErr w:type="gramEnd"/>
      <w:r w:rsidRPr="004837B7">
        <w:rPr>
          <w:rFonts w:ascii="Times New Roman" w:hAnsi="Times New Roman" w:cs="Times New Roman"/>
          <w:sz w:val="24"/>
          <w:szCs w:val="24"/>
        </w:rPr>
        <w:t xml:space="preserve"> while developing my website, I learned a lot about HTML tags &amp; elements and CSS attributes. This enhanced my knowledge regarding the web portal development. Thus, in future if I do any kind of </w:t>
      </w:r>
      <w:proofErr w:type="gramStart"/>
      <w:r w:rsidRPr="004837B7">
        <w:rPr>
          <w:rFonts w:ascii="Times New Roman" w:hAnsi="Times New Roman" w:cs="Times New Roman"/>
          <w:sz w:val="24"/>
          <w:szCs w:val="24"/>
        </w:rPr>
        <w:t>web based</w:t>
      </w:r>
      <w:proofErr w:type="gramEnd"/>
      <w:r w:rsidRPr="004837B7">
        <w:rPr>
          <w:rFonts w:ascii="Times New Roman" w:hAnsi="Times New Roman" w:cs="Times New Roman"/>
          <w:sz w:val="24"/>
          <w:szCs w:val="24"/>
        </w:rPr>
        <w:t xml:space="preserve"> projects this project experience will be more helpful.</w:t>
      </w:r>
    </w:p>
    <w:p w14:paraId="37DCD848" w14:textId="7166F6E1" w:rsidR="004837B7" w:rsidRDefault="004837B7">
      <w:pPr>
        <w:rPr>
          <w:rFonts w:ascii="Times New Roman" w:hAnsi="Times New Roman" w:cs="Times New Roman"/>
          <w:sz w:val="24"/>
          <w:szCs w:val="24"/>
        </w:rPr>
      </w:pPr>
      <w:r>
        <w:rPr>
          <w:rFonts w:ascii="Times New Roman" w:hAnsi="Times New Roman" w:cs="Times New Roman"/>
          <w:sz w:val="24"/>
          <w:szCs w:val="24"/>
        </w:rPr>
        <w:br w:type="page"/>
      </w:r>
    </w:p>
    <w:p w14:paraId="72E132BA" w14:textId="77777777" w:rsidR="00E453BA" w:rsidRDefault="004837B7" w:rsidP="004837B7">
      <w:pPr>
        <w:rPr>
          <w:rFonts w:ascii="Times New Roman" w:hAnsi="Times New Roman" w:cs="Times New Roman"/>
          <w:b/>
          <w:bCs/>
          <w:sz w:val="32"/>
          <w:szCs w:val="32"/>
        </w:rPr>
      </w:pPr>
      <w:r w:rsidRPr="004837B7">
        <w:rPr>
          <w:rFonts w:ascii="Times New Roman" w:hAnsi="Times New Roman" w:cs="Times New Roman"/>
          <w:b/>
          <w:bCs/>
          <w:sz w:val="32"/>
          <w:szCs w:val="32"/>
        </w:rPr>
        <w:lastRenderedPageBreak/>
        <w:t>8. REFERENCES</w:t>
      </w:r>
    </w:p>
    <w:p w14:paraId="3908FE56" w14:textId="031FB7F7" w:rsidR="004837B7" w:rsidRDefault="004837B7" w:rsidP="00FE43AF">
      <w:pPr>
        <w:jc w:val="both"/>
        <w:rPr>
          <w:rFonts w:ascii="Times New Roman" w:hAnsi="Times New Roman" w:cs="Times New Roman"/>
          <w:sz w:val="24"/>
          <w:szCs w:val="24"/>
        </w:rPr>
      </w:pPr>
      <w:r w:rsidRPr="004837B7">
        <w:rPr>
          <w:rFonts w:ascii="Times New Roman" w:hAnsi="Times New Roman" w:cs="Times New Roman"/>
          <w:sz w:val="24"/>
          <w:szCs w:val="24"/>
        </w:rPr>
        <w:t>References I used in the project:</w:t>
      </w:r>
    </w:p>
    <w:p w14:paraId="62116ECD" w14:textId="2E492AED" w:rsidR="004837B7" w:rsidRPr="004837B7" w:rsidRDefault="004837B7" w:rsidP="00FE43AF">
      <w:pPr>
        <w:ind w:firstLine="720"/>
        <w:jc w:val="both"/>
        <w:rPr>
          <w:rFonts w:ascii="Times New Roman" w:hAnsi="Times New Roman" w:cs="Times New Roman"/>
          <w:sz w:val="24"/>
          <w:szCs w:val="24"/>
        </w:rPr>
      </w:pPr>
      <w:r w:rsidRPr="004837B7">
        <w:rPr>
          <w:rFonts w:ascii="Times New Roman" w:hAnsi="Times New Roman" w:cs="Times New Roman"/>
          <w:sz w:val="24"/>
          <w:szCs w:val="24"/>
        </w:rPr>
        <w:t xml:space="preserve">• </w:t>
      </w:r>
      <w:r w:rsidR="00631E29">
        <w:rPr>
          <w:rFonts w:ascii="Times New Roman" w:hAnsi="Times New Roman" w:cs="Times New Roman"/>
          <w:sz w:val="24"/>
          <w:szCs w:val="24"/>
        </w:rPr>
        <w:t>Righ</w:t>
      </w:r>
      <w:r>
        <w:rPr>
          <w:rFonts w:ascii="Times New Roman" w:hAnsi="Times New Roman" w:cs="Times New Roman"/>
          <w:sz w:val="24"/>
          <w:szCs w:val="24"/>
        </w:rPr>
        <w:t>t</w:t>
      </w:r>
      <w:r w:rsidR="00631E29">
        <w:rPr>
          <w:rFonts w:ascii="Times New Roman" w:hAnsi="Times New Roman" w:cs="Times New Roman"/>
          <w:sz w:val="24"/>
          <w:szCs w:val="24"/>
        </w:rPr>
        <w:t xml:space="preserve"> star</w:t>
      </w:r>
      <w:r>
        <w:rPr>
          <w:rFonts w:ascii="Times New Roman" w:hAnsi="Times New Roman" w:cs="Times New Roman"/>
          <w:sz w:val="24"/>
          <w:szCs w:val="24"/>
        </w:rPr>
        <w:t xml:space="preserve"> event</w:t>
      </w:r>
      <w:r w:rsidR="00631E29">
        <w:rPr>
          <w:rFonts w:ascii="Times New Roman" w:hAnsi="Times New Roman" w:cs="Times New Roman"/>
          <w:sz w:val="24"/>
          <w:szCs w:val="24"/>
        </w:rPr>
        <w:t>s</w:t>
      </w:r>
      <w:r>
        <w:rPr>
          <w:rFonts w:ascii="Times New Roman" w:hAnsi="Times New Roman" w:cs="Times New Roman"/>
          <w:sz w:val="24"/>
          <w:szCs w:val="24"/>
        </w:rPr>
        <w:t xml:space="preserve"> </w:t>
      </w:r>
      <w:r w:rsidRPr="004837B7">
        <w:rPr>
          <w:rFonts w:ascii="Times New Roman" w:hAnsi="Times New Roman" w:cs="Times New Roman"/>
          <w:sz w:val="24"/>
          <w:szCs w:val="24"/>
        </w:rPr>
        <w:t>website</w:t>
      </w:r>
    </w:p>
    <w:p w14:paraId="14203227" w14:textId="3BC77B04" w:rsidR="004837B7" w:rsidRDefault="00631E29" w:rsidP="00FE43AF">
      <w:pPr>
        <w:jc w:val="both"/>
        <w:rPr>
          <w:rFonts w:ascii="Times New Roman" w:hAnsi="Times New Roman" w:cs="Times New Roman"/>
          <w:sz w:val="24"/>
          <w:szCs w:val="24"/>
        </w:rPr>
      </w:pPr>
      <w:r>
        <w:rPr>
          <w:rFonts w:ascii="Times New Roman" w:hAnsi="Times New Roman" w:cs="Times New Roman"/>
          <w:sz w:val="24"/>
          <w:szCs w:val="24"/>
        </w:rPr>
        <w:t xml:space="preserve">           </w:t>
      </w:r>
      <w:r w:rsidR="004837B7" w:rsidRPr="004837B7">
        <w:rPr>
          <w:rFonts w:ascii="Times New Roman" w:hAnsi="Times New Roman" w:cs="Times New Roman"/>
          <w:sz w:val="24"/>
          <w:szCs w:val="24"/>
        </w:rPr>
        <w:t xml:space="preserve"> • </w:t>
      </w:r>
      <w:r>
        <w:rPr>
          <w:rFonts w:ascii="Times New Roman" w:hAnsi="Times New Roman" w:cs="Times New Roman"/>
          <w:sz w:val="24"/>
          <w:szCs w:val="24"/>
        </w:rPr>
        <w:t xml:space="preserve">W3 </w:t>
      </w:r>
      <w:proofErr w:type="gramStart"/>
      <w:r>
        <w:rPr>
          <w:rFonts w:ascii="Times New Roman" w:hAnsi="Times New Roman" w:cs="Times New Roman"/>
          <w:sz w:val="24"/>
          <w:szCs w:val="24"/>
        </w:rPr>
        <w:t>schools</w:t>
      </w:r>
      <w:proofErr w:type="gramEnd"/>
      <w:r>
        <w:rPr>
          <w:rFonts w:ascii="Times New Roman" w:hAnsi="Times New Roman" w:cs="Times New Roman"/>
          <w:sz w:val="24"/>
          <w:szCs w:val="24"/>
        </w:rPr>
        <w:t xml:space="preserve"> website</w:t>
      </w:r>
    </w:p>
    <w:p w14:paraId="4D2E15B9" w14:textId="77777777" w:rsidR="00E453BA" w:rsidRDefault="00631E29" w:rsidP="00FE43AF">
      <w:pPr>
        <w:ind w:firstLine="720"/>
        <w:jc w:val="both"/>
        <w:rPr>
          <w:rFonts w:ascii="Times New Roman" w:hAnsi="Times New Roman" w:cs="Times New Roman"/>
          <w:sz w:val="24"/>
          <w:szCs w:val="24"/>
        </w:rPr>
      </w:pPr>
      <w:r w:rsidRPr="004837B7">
        <w:rPr>
          <w:rFonts w:ascii="Times New Roman" w:hAnsi="Times New Roman" w:cs="Times New Roman"/>
          <w:sz w:val="24"/>
          <w:szCs w:val="24"/>
        </w:rPr>
        <w:t>•</w:t>
      </w:r>
      <w:r>
        <w:rPr>
          <w:rFonts w:ascii="Times New Roman" w:hAnsi="Times New Roman" w:cs="Times New Roman"/>
          <w:sz w:val="24"/>
          <w:szCs w:val="24"/>
        </w:rPr>
        <w:t xml:space="preserve"> </w:t>
      </w:r>
      <w:r w:rsidRPr="004837B7">
        <w:rPr>
          <w:rFonts w:ascii="Times New Roman" w:hAnsi="Times New Roman" w:cs="Times New Roman"/>
          <w:sz w:val="24"/>
          <w:szCs w:val="24"/>
        </w:rPr>
        <w:t>Externals Sources</w:t>
      </w:r>
    </w:p>
    <w:p w14:paraId="6D62D22A" w14:textId="4C4B15FE" w:rsidR="00631E29" w:rsidRDefault="00631E29" w:rsidP="00FE43AF">
      <w:pPr>
        <w:jc w:val="both"/>
        <w:rPr>
          <w:rFonts w:ascii="Times New Roman" w:hAnsi="Times New Roman" w:cs="Times New Roman"/>
          <w:b/>
          <w:bCs/>
          <w:sz w:val="28"/>
          <w:szCs w:val="28"/>
        </w:rPr>
      </w:pPr>
      <w:r w:rsidRPr="00631E29">
        <w:rPr>
          <w:rFonts w:ascii="Times New Roman" w:hAnsi="Times New Roman" w:cs="Times New Roman"/>
          <w:b/>
          <w:bCs/>
          <w:sz w:val="28"/>
          <w:szCs w:val="28"/>
        </w:rPr>
        <w:t xml:space="preserve">Right star </w:t>
      </w:r>
      <w:r>
        <w:rPr>
          <w:rFonts w:ascii="Times New Roman" w:hAnsi="Times New Roman" w:cs="Times New Roman"/>
          <w:b/>
          <w:bCs/>
          <w:sz w:val="28"/>
          <w:szCs w:val="28"/>
        </w:rPr>
        <w:t>o</w:t>
      </w:r>
      <w:r w:rsidRPr="00631E29">
        <w:rPr>
          <w:rFonts w:ascii="Times New Roman" w:hAnsi="Times New Roman" w:cs="Times New Roman"/>
          <w:b/>
          <w:bCs/>
          <w:sz w:val="28"/>
          <w:szCs w:val="28"/>
        </w:rPr>
        <w:t>fficial website:</w:t>
      </w:r>
      <w:r w:rsidRPr="00631E29">
        <w:t xml:space="preserve"> </w:t>
      </w:r>
      <w:hyperlink r:id="rId33" w:history="1">
        <w:r w:rsidR="008670A9" w:rsidRPr="00D86754">
          <w:rPr>
            <w:rStyle w:val="Hyperlink"/>
            <w:rFonts w:ascii="Times New Roman" w:hAnsi="Times New Roman" w:cs="Times New Roman"/>
            <w:b/>
            <w:bCs/>
            <w:sz w:val="28"/>
            <w:szCs w:val="28"/>
          </w:rPr>
          <w:t>http://www.comicConIndia.com/</w:t>
        </w:r>
      </w:hyperlink>
    </w:p>
    <w:p w14:paraId="4B587EFC" w14:textId="77777777" w:rsidR="00E453BA" w:rsidRDefault="00631E29" w:rsidP="00FE43AF">
      <w:pPr>
        <w:jc w:val="both"/>
        <w:rPr>
          <w:rFonts w:ascii="Times New Roman" w:hAnsi="Times New Roman" w:cs="Times New Roman"/>
          <w:b/>
          <w:bCs/>
          <w:sz w:val="28"/>
          <w:szCs w:val="28"/>
        </w:rPr>
      </w:pPr>
      <w:r>
        <w:rPr>
          <w:rFonts w:ascii="Times New Roman" w:hAnsi="Times New Roman" w:cs="Times New Roman"/>
          <w:b/>
          <w:bCs/>
          <w:sz w:val="28"/>
          <w:szCs w:val="28"/>
        </w:rPr>
        <w:t xml:space="preserve">W3 </w:t>
      </w:r>
      <w:proofErr w:type="gramStart"/>
      <w:r>
        <w:rPr>
          <w:rFonts w:ascii="Times New Roman" w:hAnsi="Times New Roman" w:cs="Times New Roman"/>
          <w:b/>
          <w:bCs/>
          <w:sz w:val="28"/>
          <w:szCs w:val="28"/>
        </w:rPr>
        <w:t>schools</w:t>
      </w:r>
      <w:proofErr w:type="gramEnd"/>
      <w:r>
        <w:rPr>
          <w:rFonts w:ascii="Times New Roman" w:hAnsi="Times New Roman" w:cs="Times New Roman"/>
          <w:b/>
          <w:bCs/>
          <w:sz w:val="28"/>
          <w:szCs w:val="28"/>
        </w:rPr>
        <w:t xml:space="preserve"> official website:</w:t>
      </w:r>
      <w:r w:rsidRPr="00631E29">
        <w:t xml:space="preserve"> </w:t>
      </w:r>
      <w:hyperlink r:id="rId34" w:history="1">
        <w:r w:rsidRPr="00941FCF">
          <w:rPr>
            <w:rStyle w:val="Hyperlink"/>
            <w:rFonts w:ascii="Times New Roman" w:hAnsi="Times New Roman" w:cs="Times New Roman"/>
            <w:b/>
            <w:bCs/>
            <w:sz w:val="28"/>
            <w:szCs w:val="28"/>
          </w:rPr>
          <w:t>https://www.w3schools.com/</w:t>
        </w:r>
      </w:hyperlink>
    </w:p>
    <w:p w14:paraId="7E9B66A7" w14:textId="77777777" w:rsidR="00E453BA" w:rsidRDefault="00631E29" w:rsidP="00FE43AF">
      <w:pPr>
        <w:jc w:val="both"/>
        <w:rPr>
          <w:rFonts w:ascii="Times New Roman" w:hAnsi="Times New Roman" w:cs="Times New Roman"/>
          <w:b/>
          <w:bCs/>
          <w:sz w:val="24"/>
          <w:szCs w:val="24"/>
        </w:rPr>
      </w:pPr>
      <w:r w:rsidRPr="00631E29">
        <w:rPr>
          <w:rFonts w:ascii="Times New Roman" w:hAnsi="Times New Roman" w:cs="Times New Roman"/>
          <w:sz w:val="24"/>
          <w:szCs w:val="24"/>
        </w:rPr>
        <w:t>From this I used the theme for my website, the collection I placed on the website was collected from here. I used so many things from here like the character names, costume names.</w:t>
      </w:r>
    </w:p>
    <w:p w14:paraId="54B34BA3" w14:textId="1D0C5EBE" w:rsidR="004837B7" w:rsidRDefault="00631E29" w:rsidP="00FE43AF">
      <w:pPr>
        <w:jc w:val="both"/>
        <w:rPr>
          <w:rFonts w:ascii="Times New Roman" w:hAnsi="Times New Roman" w:cs="Times New Roman"/>
          <w:sz w:val="24"/>
          <w:szCs w:val="24"/>
        </w:rPr>
      </w:pPr>
      <w:r w:rsidRPr="00631E29">
        <w:rPr>
          <w:rFonts w:ascii="Times New Roman" w:hAnsi="Times New Roman" w:cs="Times New Roman"/>
          <w:b/>
          <w:bCs/>
          <w:sz w:val="28"/>
          <w:szCs w:val="28"/>
        </w:rPr>
        <w:t>External Sources</w:t>
      </w:r>
      <w:r>
        <w:rPr>
          <w:rFonts w:ascii="Times New Roman" w:hAnsi="Times New Roman" w:cs="Times New Roman"/>
          <w:b/>
          <w:bCs/>
          <w:sz w:val="28"/>
          <w:szCs w:val="28"/>
        </w:rPr>
        <w:t xml:space="preserve">: </w:t>
      </w:r>
      <w:r w:rsidRPr="00631E29">
        <w:rPr>
          <w:rFonts w:ascii="Times New Roman" w:hAnsi="Times New Roman" w:cs="Times New Roman"/>
          <w:sz w:val="24"/>
          <w:szCs w:val="24"/>
        </w:rPr>
        <w:t>I used HTML tags and CSS attributes from external sources and used them to develop my website.</w:t>
      </w:r>
    </w:p>
    <w:p w14:paraId="1AAA29A8" w14:textId="6388A312" w:rsidR="00631E29" w:rsidRDefault="00000000" w:rsidP="00FE43AF">
      <w:pPr>
        <w:pStyle w:val="ListParagraph"/>
        <w:numPr>
          <w:ilvl w:val="0"/>
          <w:numId w:val="12"/>
        </w:numPr>
        <w:jc w:val="both"/>
        <w:rPr>
          <w:rFonts w:ascii="Times New Roman" w:hAnsi="Times New Roman" w:cs="Times New Roman"/>
          <w:sz w:val="24"/>
          <w:szCs w:val="24"/>
        </w:rPr>
      </w:pPr>
      <w:hyperlink r:id="rId35" w:history="1">
        <w:r w:rsidR="00631E29" w:rsidRPr="00941FCF">
          <w:rPr>
            <w:rStyle w:val="Hyperlink"/>
            <w:rFonts w:ascii="Times New Roman" w:hAnsi="Times New Roman" w:cs="Times New Roman"/>
            <w:sz w:val="24"/>
            <w:szCs w:val="24"/>
          </w:rPr>
          <w:t>https://www.youtube.com/watch?v=7Zw7XYm-E_I&amp;t=189s</w:t>
        </w:r>
      </w:hyperlink>
    </w:p>
    <w:p w14:paraId="3329AEB1" w14:textId="3ED44408" w:rsidR="00631E29" w:rsidRDefault="00000000" w:rsidP="00FE43AF">
      <w:pPr>
        <w:pStyle w:val="ListParagraph"/>
        <w:numPr>
          <w:ilvl w:val="0"/>
          <w:numId w:val="12"/>
        </w:numPr>
        <w:jc w:val="both"/>
        <w:rPr>
          <w:rFonts w:ascii="Times New Roman" w:hAnsi="Times New Roman" w:cs="Times New Roman"/>
          <w:sz w:val="24"/>
          <w:szCs w:val="24"/>
        </w:rPr>
      </w:pPr>
      <w:hyperlink r:id="rId36" w:history="1">
        <w:r w:rsidR="00631E29" w:rsidRPr="00941FCF">
          <w:rPr>
            <w:rStyle w:val="Hyperlink"/>
            <w:rFonts w:ascii="Times New Roman" w:hAnsi="Times New Roman" w:cs="Times New Roman"/>
            <w:sz w:val="24"/>
            <w:szCs w:val="24"/>
          </w:rPr>
          <w:t>https://www.youtube.com/watch?v=ujM23hruYGM&amp;t=35s</w:t>
        </w:r>
      </w:hyperlink>
    </w:p>
    <w:p w14:paraId="5920B937" w14:textId="77777777" w:rsidR="00911010" w:rsidRDefault="00000000" w:rsidP="00FE43AF">
      <w:pPr>
        <w:pStyle w:val="ListParagraph"/>
        <w:numPr>
          <w:ilvl w:val="0"/>
          <w:numId w:val="12"/>
        </w:numPr>
        <w:jc w:val="both"/>
        <w:rPr>
          <w:rFonts w:ascii="Times New Roman" w:hAnsi="Times New Roman" w:cs="Times New Roman"/>
          <w:sz w:val="24"/>
          <w:szCs w:val="24"/>
        </w:rPr>
      </w:pPr>
      <w:hyperlink r:id="rId37" w:history="1">
        <w:r w:rsidR="00631E29" w:rsidRPr="00941FCF">
          <w:rPr>
            <w:rStyle w:val="Hyperlink"/>
            <w:rFonts w:ascii="Times New Roman" w:hAnsi="Times New Roman" w:cs="Times New Roman"/>
            <w:sz w:val="24"/>
            <w:szCs w:val="24"/>
          </w:rPr>
          <w:t>https://www.youtube.com/watch?v=IYIj9MM5EHc&amp;t=78s</w:t>
        </w:r>
      </w:hyperlink>
    </w:p>
    <w:p w14:paraId="4AFCA3B5" w14:textId="013E9682" w:rsidR="00F05776" w:rsidRPr="00F05776" w:rsidRDefault="00F05776" w:rsidP="006B42BE">
      <w:pPr>
        <w:jc w:val="center"/>
        <w:rPr>
          <w:rFonts w:ascii="Times New Roman" w:eastAsia="Times New Roman" w:hAnsi="Times New Roman" w:cs="Times New Roman"/>
          <w:b/>
          <w:bCs/>
          <w:color w:val="808080"/>
          <w:sz w:val="28"/>
          <w:szCs w:val="28"/>
          <w:lang w:eastAsia="en-IN"/>
        </w:rPr>
      </w:pPr>
    </w:p>
    <w:sectPr w:rsidR="00F05776" w:rsidRPr="00F05776" w:rsidSect="00522092">
      <w:footerReference w:type="default" r:id="rId38"/>
      <w:pgSz w:w="11906" w:h="16838"/>
      <w:pgMar w:top="1440" w:right="1440" w:bottom="1440" w:left="1440" w:header="708" w:footer="0" w:gutter="0"/>
      <w:pgBorders w:offsetFrom="page">
        <w:top w:val="single" w:sz="4" w:space="24" w:color="auto"/>
        <w:left w:val="single" w:sz="4" w:space="31" w:color="auto"/>
        <w:bottom w:val="single" w:sz="4" w:space="26"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D9A58" w14:textId="77777777" w:rsidR="00696C76" w:rsidRDefault="00696C76" w:rsidP="008E6842">
      <w:pPr>
        <w:spacing w:after="0" w:line="240" w:lineRule="auto"/>
      </w:pPr>
      <w:r>
        <w:separator/>
      </w:r>
    </w:p>
  </w:endnote>
  <w:endnote w:type="continuationSeparator" w:id="0">
    <w:p w14:paraId="271F7A0D" w14:textId="77777777" w:rsidR="00696C76" w:rsidRDefault="00696C76" w:rsidP="008E6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59393"/>
      <w:docPartObj>
        <w:docPartGallery w:val="Page Numbers (Bottom of Page)"/>
        <w:docPartUnique/>
      </w:docPartObj>
    </w:sdtPr>
    <w:sdtEndPr>
      <w:rPr>
        <w:color w:val="7F7F7F" w:themeColor="background1" w:themeShade="7F"/>
        <w:spacing w:val="60"/>
      </w:rPr>
    </w:sdtEndPr>
    <w:sdtContent>
      <w:p w14:paraId="39ECC955" w14:textId="38751932" w:rsidR="008E6842" w:rsidRDefault="008E684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F35D646" w14:textId="77777777" w:rsidR="008E6842" w:rsidRDefault="008E68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1FB02" w14:textId="77777777" w:rsidR="00696C76" w:rsidRDefault="00696C76" w:rsidP="008E6842">
      <w:pPr>
        <w:spacing w:after="0" w:line="240" w:lineRule="auto"/>
      </w:pPr>
      <w:r>
        <w:separator/>
      </w:r>
    </w:p>
  </w:footnote>
  <w:footnote w:type="continuationSeparator" w:id="0">
    <w:p w14:paraId="295F7ACD" w14:textId="77777777" w:rsidR="00696C76" w:rsidRDefault="00696C76" w:rsidP="008E68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0FB9"/>
    <w:multiLevelType w:val="multilevel"/>
    <w:tmpl w:val="D3B443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6C553F"/>
    <w:multiLevelType w:val="multilevel"/>
    <w:tmpl w:val="53766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B3208B"/>
    <w:multiLevelType w:val="multilevel"/>
    <w:tmpl w:val="7C16CD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4F49A8"/>
    <w:multiLevelType w:val="multilevel"/>
    <w:tmpl w:val="E50A6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CA0BB7"/>
    <w:multiLevelType w:val="multilevel"/>
    <w:tmpl w:val="1940EB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981188"/>
    <w:multiLevelType w:val="hybridMultilevel"/>
    <w:tmpl w:val="57CA767A"/>
    <w:lvl w:ilvl="0" w:tplc="040803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525383"/>
    <w:multiLevelType w:val="multilevel"/>
    <w:tmpl w:val="2E8C27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8E34FF"/>
    <w:multiLevelType w:val="multilevel"/>
    <w:tmpl w:val="CFF21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234BC8"/>
    <w:multiLevelType w:val="hybridMultilevel"/>
    <w:tmpl w:val="220C9CE6"/>
    <w:lvl w:ilvl="0" w:tplc="04B029BA">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7EB6DDE"/>
    <w:multiLevelType w:val="multilevel"/>
    <w:tmpl w:val="4D6CB8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1921EB8"/>
    <w:multiLevelType w:val="hybridMultilevel"/>
    <w:tmpl w:val="4F9CA638"/>
    <w:lvl w:ilvl="0" w:tplc="B5F64E8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D756438"/>
    <w:multiLevelType w:val="multilevel"/>
    <w:tmpl w:val="06F67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144393533">
    <w:abstractNumId w:val="10"/>
  </w:num>
  <w:num w:numId="2" w16cid:durableId="2085057149">
    <w:abstractNumId w:val="8"/>
  </w:num>
  <w:num w:numId="3" w16cid:durableId="2027361145">
    <w:abstractNumId w:val="4"/>
  </w:num>
  <w:num w:numId="4" w16cid:durableId="1195802048">
    <w:abstractNumId w:val="2"/>
  </w:num>
  <w:num w:numId="5" w16cid:durableId="1360281275">
    <w:abstractNumId w:val="6"/>
  </w:num>
  <w:num w:numId="6" w16cid:durableId="1946496633">
    <w:abstractNumId w:val="1"/>
  </w:num>
  <w:num w:numId="7" w16cid:durableId="1609433206">
    <w:abstractNumId w:val="3"/>
  </w:num>
  <w:num w:numId="8" w16cid:durableId="830369678">
    <w:abstractNumId w:val="9"/>
  </w:num>
  <w:num w:numId="9" w16cid:durableId="1810660189">
    <w:abstractNumId w:val="11"/>
  </w:num>
  <w:num w:numId="10" w16cid:durableId="101653895">
    <w:abstractNumId w:val="7"/>
  </w:num>
  <w:num w:numId="11" w16cid:durableId="958606124">
    <w:abstractNumId w:val="0"/>
  </w:num>
  <w:num w:numId="12" w16cid:durableId="2972221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306"/>
    <w:rsid w:val="000404F0"/>
    <w:rsid w:val="00076AB1"/>
    <w:rsid w:val="00081220"/>
    <w:rsid w:val="000A24B3"/>
    <w:rsid w:val="001C3918"/>
    <w:rsid w:val="001C552E"/>
    <w:rsid w:val="00393C65"/>
    <w:rsid w:val="003E54BB"/>
    <w:rsid w:val="00410A80"/>
    <w:rsid w:val="004837B7"/>
    <w:rsid w:val="004A6FE6"/>
    <w:rsid w:val="00522092"/>
    <w:rsid w:val="00551BE7"/>
    <w:rsid w:val="005E6154"/>
    <w:rsid w:val="00631E29"/>
    <w:rsid w:val="00641853"/>
    <w:rsid w:val="00670950"/>
    <w:rsid w:val="00696C76"/>
    <w:rsid w:val="006A262F"/>
    <w:rsid w:val="006B42BE"/>
    <w:rsid w:val="006F472F"/>
    <w:rsid w:val="007102EA"/>
    <w:rsid w:val="00784D38"/>
    <w:rsid w:val="007A4B42"/>
    <w:rsid w:val="0080439F"/>
    <w:rsid w:val="008670A9"/>
    <w:rsid w:val="008E4FBF"/>
    <w:rsid w:val="008E6842"/>
    <w:rsid w:val="00911010"/>
    <w:rsid w:val="00923038"/>
    <w:rsid w:val="009765EF"/>
    <w:rsid w:val="00992F0C"/>
    <w:rsid w:val="00A018F0"/>
    <w:rsid w:val="00AA3E47"/>
    <w:rsid w:val="00AA5C5F"/>
    <w:rsid w:val="00B144E9"/>
    <w:rsid w:val="00B37A63"/>
    <w:rsid w:val="00B60306"/>
    <w:rsid w:val="00CA0E8A"/>
    <w:rsid w:val="00D156A7"/>
    <w:rsid w:val="00E30E58"/>
    <w:rsid w:val="00E453BA"/>
    <w:rsid w:val="00E5609F"/>
    <w:rsid w:val="00E56644"/>
    <w:rsid w:val="00EB7446"/>
    <w:rsid w:val="00F05776"/>
    <w:rsid w:val="00F11A48"/>
    <w:rsid w:val="00FE43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193A7"/>
  <w15:chartTrackingRefBased/>
  <w15:docId w15:val="{D7D874E3-37D6-4FD5-A30C-6573B3DB7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B60306"/>
  </w:style>
  <w:style w:type="character" w:customStyle="1" w:styleId="l6">
    <w:name w:val="l6"/>
    <w:basedOn w:val="DefaultParagraphFont"/>
    <w:rsid w:val="00B60306"/>
  </w:style>
  <w:style w:type="character" w:styleId="Hyperlink">
    <w:name w:val="Hyperlink"/>
    <w:basedOn w:val="DefaultParagraphFont"/>
    <w:uiPriority w:val="99"/>
    <w:unhideWhenUsed/>
    <w:rsid w:val="00B60306"/>
    <w:rPr>
      <w:color w:val="0000FF"/>
      <w:u w:val="single"/>
    </w:rPr>
  </w:style>
  <w:style w:type="character" w:customStyle="1" w:styleId="l8">
    <w:name w:val="l8"/>
    <w:basedOn w:val="DefaultParagraphFont"/>
    <w:rsid w:val="00B60306"/>
  </w:style>
  <w:style w:type="character" w:customStyle="1" w:styleId="l7">
    <w:name w:val="l7"/>
    <w:basedOn w:val="DefaultParagraphFont"/>
    <w:rsid w:val="00B60306"/>
  </w:style>
  <w:style w:type="paragraph" w:styleId="NormalWeb">
    <w:name w:val="Normal (Web)"/>
    <w:basedOn w:val="Normal"/>
    <w:uiPriority w:val="99"/>
    <w:semiHidden/>
    <w:unhideWhenUsed/>
    <w:rsid w:val="00B6030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23038"/>
    <w:pPr>
      <w:ind w:left="720"/>
      <w:contextualSpacing/>
    </w:pPr>
  </w:style>
  <w:style w:type="character" w:styleId="Strong">
    <w:name w:val="Strong"/>
    <w:basedOn w:val="DefaultParagraphFont"/>
    <w:uiPriority w:val="22"/>
    <w:qFormat/>
    <w:rsid w:val="00B37A63"/>
    <w:rPr>
      <w:b/>
      <w:bCs/>
    </w:rPr>
  </w:style>
  <w:style w:type="character" w:styleId="UnresolvedMention">
    <w:name w:val="Unresolved Mention"/>
    <w:basedOn w:val="DefaultParagraphFont"/>
    <w:uiPriority w:val="99"/>
    <w:semiHidden/>
    <w:unhideWhenUsed/>
    <w:rsid w:val="00631E29"/>
    <w:rPr>
      <w:color w:val="605E5C"/>
      <w:shd w:val="clear" w:color="auto" w:fill="E1DFDD"/>
    </w:rPr>
  </w:style>
  <w:style w:type="paragraph" w:styleId="Header">
    <w:name w:val="header"/>
    <w:basedOn w:val="Normal"/>
    <w:link w:val="HeaderChar"/>
    <w:uiPriority w:val="99"/>
    <w:unhideWhenUsed/>
    <w:rsid w:val="008E68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6842"/>
  </w:style>
  <w:style w:type="paragraph" w:styleId="Footer">
    <w:name w:val="footer"/>
    <w:basedOn w:val="Normal"/>
    <w:link w:val="FooterChar"/>
    <w:uiPriority w:val="99"/>
    <w:unhideWhenUsed/>
    <w:rsid w:val="008E68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6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75189">
      <w:bodyDiv w:val="1"/>
      <w:marLeft w:val="0"/>
      <w:marRight w:val="0"/>
      <w:marTop w:val="0"/>
      <w:marBottom w:val="0"/>
      <w:divBdr>
        <w:top w:val="none" w:sz="0" w:space="0" w:color="auto"/>
        <w:left w:val="none" w:sz="0" w:space="0" w:color="auto"/>
        <w:bottom w:val="none" w:sz="0" w:space="0" w:color="auto"/>
        <w:right w:val="none" w:sz="0" w:space="0" w:color="auto"/>
      </w:divBdr>
    </w:div>
    <w:div w:id="334694307">
      <w:bodyDiv w:val="1"/>
      <w:marLeft w:val="0"/>
      <w:marRight w:val="0"/>
      <w:marTop w:val="0"/>
      <w:marBottom w:val="0"/>
      <w:divBdr>
        <w:top w:val="none" w:sz="0" w:space="0" w:color="auto"/>
        <w:left w:val="none" w:sz="0" w:space="0" w:color="auto"/>
        <w:bottom w:val="none" w:sz="0" w:space="0" w:color="auto"/>
        <w:right w:val="none" w:sz="0" w:space="0" w:color="auto"/>
      </w:divBdr>
    </w:div>
    <w:div w:id="435517391">
      <w:bodyDiv w:val="1"/>
      <w:marLeft w:val="0"/>
      <w:marRight w:val="0"/>
      <w:marTop w:val="0"/>
      <w:marBottom w:val="0"/>
      <w:divBdr>
        <w:top w:val="none" w:sz="0" w:space="0" w:color="auto"/>
        <w:left w:val="none" w:sz="0" w:space="0" w:color="auto"/>
        <w:bottom w:val="none" w:sz="0" w:space="0" w:color="auto"/>
        <w:right w:val="none" w:sz="0" w:space="0" w:color="auto"/>
      </w:divBdr>
    </w:div>
    <w:div w:id="481584151">
      <w:bodyDiv w:val="1"/>
      <w:marLeft w:val="0"/>
      <w:marRight w:val="0"/>
      <w:marTop w:val="0"/>
      <w:marBottom w:val="0"/>
      <w:divBdr>
        <w:top w:val="none" w:sz="0" w:space="0" w:color="auto"/>
        <w:left w:val="none" w:sz="0" w:space="0" w:color="auto"/>
        <w:bottom w:val="none" w:sz="0" w:space="0" w:color="auto"/>
        <w:right w:val="none" w:sz="0" w:space="0" w:color="auto"/>
      </w:divBdr>
    </w:div>
    <w:div w:id="532886758">
      <w:bodyDiv w:val="1"/>
      <w:marLeft w:val="0"/>
      <w:marRight w:val="0"/>
      <w:marTop w:val="0"/>
      <w:marBottom w:val="0"/>
      <w:divBdr>
        <w:top w:val="none" w:sz="0" w:space="0" w:color="auto"/>
        <w:left w:val="none" w:sz="0" w:space="0" w:color="auto"/>
        <w:bottom w:val="none" w:sz="0" w:space="0" w:color="auto"/>
        <w:right w:val="none" w:sz="0" w:space="0" w:color="auto"/>
      </w:divBdr>
    </w:div>
    <w:div w:id="607353392">
      <w:bodyDiv w:val="1"/>
      <w:marLeft w:val="0"/>
      <w:marRight w:val="0"/>
      <w:marTop w:val="0"/>
      <w:marBottom w:val="0"/>
      <w:divBdr>
        <w:top w:val="none" w:sz="0" w:space="0" w:color="auto"/>
        <w:left w:val="none" w:sz="0" w:space="0" w:color="auto"/>
        <w:bottom w:val="none" w:sz="0" w:space="0" w:color="auto"/>
        <w:right w:val="none" w:sz="0" w:space="0" w:color="auto"/>
      </w:divBdr>
      <w:divsChild>
        <w:div w:id="1095832166">
          <w:marLeft w:val="0"/>
          <w:marRight w:val="0"/>
          <w:marTop w:val="0"/>
          <w:marBottom w:val="0"/>
          <w:divBdr>
            <w:top w:val="none" w:sz="0" w:space="0" w:color="auto"/>
            <w:left w:val="none" w:sz="0" w:space="0" w:color="auto"/>
            <w:bottom w:val="none" w:sz="0" w:space="0" w:color="auto"/>
            <w:right w:val="none" w:sz="0" w:space="0" w:color="auto"/>
          </w:divBdr>
        </w:div>
        <w:div w:id="1866556154">
          <w:marLeft w:val="0"/>
          <w:marRight w:val="0"/>
          <w:marTop w:val="0"/>
          <w:marBottom w:val="0"/>
          <w:divBdr>
            <w:top w:val="none" w:sz="0" w:space="0" w:color="auto"/>
            <w:left w:val="none" w:sz="0" w:space="0" w:color="auto"/>
            <w:bottom w:val="none" w:sz="0" w:space="0" w:color="auto"/>
            <w:right w:val="none" w:sz="0" w:space="0" w:color="auto"/>
          </w:divBdr>
        </w:div>
        <w:div w:id="852888029">
          <w:marLeft w:val="0"/>
          <w:marRight w:val="0"/>
          <w:marTop w:val="0"/>
          <w:marBottom w:val="0"/>
          <w:divBdr>
            <w:top w:val="none" w:sz="0" w:space="0" w:color="auto"/>
            <w:left w:val="none" w:sz="0" w:space="0" w:color="auto"/>
            <w:bottom w:val="none" w:sz="0" w:space="0" w:color="auto"/>
            <w:right w:val="none" w:sz="0" w:space="0" w:color="auto"/>
          </w:divBdr>
        </w:div>
        <w:div w:id="2032954717">
          <w:marLeft w:val="0"/>
          <w:marRight w:val="0"/>
          <w:marTop w:val="0"/>
          <w:marBottom w:val="0"/>
          <w:divBdr>
            <w:top w:val="none" w:sz="0" w:space="0" w:color="auto"/>
            <w:left w:val="none" w:sz="0" w:space="0" w:color="auto"/>
            <w:bottom w:val="none" w:sz="0" w:space="0" w:color="auto"/>
            <w:right w:val="none" w:sz="0" w:space="0" w:color="auto"/>
          </w:divBdr>
        </w:div>
      </w:divsChild>
    </w:div>
    <w:div w:id="846212417">
      <w:bodyDiv w:val="1"/>
      <w:marLeft w:val="0"/>
      <w:marRight w:val="0"/>
      <w:marTop w:val="0"/>
      <w:marBottom w:val="0"/>
      <w:divBdr>
        <w:top w:val="none" w:sz="0" w:space="0" w:color="auto"/>
        <w:left w:val="none" w:sz="0" w:space="0" w:color="auto"/>
        <w:bottom w:val="none" w:sz="0" w:space="0" w:color="auto"/>
        <w:right w:val="none" w:sz="0" w:space="0" w:color="auto"/>
      </w:divBdr>
    </w:div>
    <w:div w:id="1090276996">
      <w:bodyDiv w:val="1"/>
      <w:marLeft w:val="0"/>
      <w:marRight w:val="0"/>
      <w:marTop w:val="0"/>
      <w:marBottom w:val="0"/>
      <w:divBdr>
        <w:top w:val="none" w:sz="0" w:space="0" w:color="auto"/>
        <w:left w:val="none" w:sz="0" w:space="0" w:color="auto"/>
        <w:bottom w:val="none" w:sz="0" w:space="0" w:color="auto"/>
        <w:right w:val="none" w:sz="0" w:space="0" w:color="auto"/>
      </w:divBdr>
    </w:div>
    <w:div w:id="1099180348">
      <w:bodyDiv w:val="1"/>
      <w:marLeft w:val="0"/>
      <w:marRight w:val="0"/>
      <w:marTop w:val="0"/>
      <w:marBottom w:val="0"/>
      <w:divBdr>
        <w:top w:val="none" w:sz="0" w:space="0" w:color="auto"/>
        <w:left w:val="none" w:sz="0" w:space="0" w:color="auto"/>
        <w:bottom w:val="none" w:sz="0" w:space="0" w:color="auto"/>
        <w:right w:val="none" w:sz="0" w:space="0" w:color="auto"/>
      </w:divBdr>
    </w:div>
    <w:div w:id="1294752896">
      <w:bodyDiv w:val="1"/>
      <w:marLeft w:val="0"/>
      <w:marRight w:val="0"/>
      <w:marTop w:val="0"/>
      <w:marBottom w:val="0"/>
      <w:divBdr>
        <w:top w:val="none" w:sz="0" w:space="0" w:color="auto"/>
        <w:left w:val="none" w:sz="0" w:space="0" w:color="auto"/>
        <w:bottom w:val="none" w:sz="0" w:space="0" w:color="auto"/>
        <w:right w:val="none" w:sz="0" w:space="0" w:color="auto"/>
      </w:divBdr>
    </w:div>
    <w:div w:id="1566912302">
      <w:bodyDiv w:val="1"/>
      <w:marLeft w:val="0"/>
      <w:marRight w:val="0"/>
      <w:marTop w:val="0"/>
      <w:marBottom w:val="0"/>
      <w:divBdr>
        <w:top w:val="none" w:sz="0" w:space="0" w:color="auto"/>
        <w:left w:val="none" w:sz="0" w:space="0" w:color="auto"/>
        <w:bottom w:val="none" w:sz="0" w:space="0" w:color="auto"/>
        <w:right w:val="none" w:sz="0" w:space="0" w:color="auto"/>
      </w:divBdr>
    </w:div>
    <w:div w:id="1689867421">
      <w:bodyDiv w:val="1"/>
      <w:marLeft w:val="0"/>
      <w:marRight w:val="0"/>
      <w:marTop w:val="0"/>
      <w:marBottom w:val="0"/>
      <w:divBdr>
        <w:top w:val="none" w:sz="0" w:space="0" w:color="auto"/>
        <w:left w:val="none" w:sz="0" w:space="0" w:color="auto"/>
        <w:bottom w:val="none" w:sz="0" w:space="0" w:color="auto"/>
        <w:right w:val="none" w:sz="0" w:space="0" w:color="auto"/>
      </w:divBdr>
    </w:div>
    <w:div w:id="1745491712">
      <w:bodyDiv w:val="1"/>
      <w:marLeft w:val="0"/>
      <w:marRight w:val="0"/>
      <w:marTop w:val="0"/>
      <w:marBottom w:val="0"/>
      <w:divBdr>
        <w:top w:val="none" w:sz="0" w:space="0" w:color="auto"/>
        <w:left w:val="none" w:sz="0" w:space="0" w:color="auto"/>
        <w:bottom w:val="none" w:sz="0" w:space="0" w:color="auto"/>
        <w:right w:val="none" w:sz="0" w:space="0" w:color="auto"/>
      </w:divBdr>
    </w:div>
    <w:div w:id="1756047000">
      <w:bodyDiv w:val="1"/>
      <w:marLeft w:val="0"/>
      <w:marRight w:val="0"/>
      <w:marTop w:val="0"/>
      <w:marBottom w:val="0"/>
      <w:divBdr>
        <w:top w:val="none" w:sz="0" w:space="0" w:color="auto"/>
        <w:left w:val="none" w:sz="0" w:space="0" w:color="auto"/>
        <w:bottom w:val="none" w:sz="0" w:space="0" w:color="auto"/>
        <w:right w:val="none" w:sz="0" w:space="0" w:color="auto"/>
      </w:divBdr>
    </w:div>
    <w:div w:id="1936400614">
      <w:bodyDiv w:val="1"/>
      <w:marLeft w:val="0"/>
      <w:marRight w:val="0"/>
      <w:marTop w:val="0"/>
      <w:marBottom w:val="0"/>
      <w:divBdr>
        <w:top w:val="none" w:sz="0" w:space="0" w:color="auto"/>
        <w:left w:val="none" w:sz="0" w:space="0" w:color="auto"/>
        <w:bottom w:val="none" w:sz="0" w:space="0" w:color="auto"/>
        <w:right w:val="none" w:sz="0" w:space="0" w:color="auto"/>
      </w:divBdr>
    </w:div>
    <w:div w:id="2006199917">
      <w:bodyDiv w:val="1"/>
      <w:marLeft w:val="0"/>
      <w:marRight w:val="0"/>
      <w:marTop w:val="0"/>
      <w:marBottom w:val="0"/>
      <w:divBdr>
        <w:top w:val="none" w:sz="0" w:space="0" w:color="auto"/>
        <w:left w:val="none" w:sz="0" w:space="0" w:color="auto"/>
        <w:bottom w:val="none" w:sz="0" w:space="0" w:color="auto"/>
        <w:right w:val="none" w:sz="0" w:space="0" w:color="auto"/>
      </w:divBdr>
    </w:div>
    <w:div w:id="2017463883">
      <w:bodyDiv w:val="1"/>
      <w:marLeft w:val="0"/>
      <w:marRight w:val="0"/>
      <w:marTop w:val="0"/>
      <w:marBottom w:val="0"/>
      <w:divBdr>
        <w:top w:val="none" w:sz="0" w:space="0" w:color="auto"/>
        <w:left w:val="none" w:sz="0" w:space="0" w:color="auto"/>
        <w:bottom w:val="none" w:sz="0" w:space="0" w:color="auto"/>
        <w:right w:val="none" w:sz="0" w:space="0" w:color="auto"/>
      </w:divBdr>
      <w:divsChild>
        <w:div w:id="140538411">
          <w:marLeft w:val="0"/>
          <w:marRight w:val="0"/>
          <w:marTop w:val="0"/>
          <w:marBottom w:val="0"/>
          <w:divBdr>
            <w:top w:val="none" w:sz="0" w:space="0" w:color="auto"/>
            <w:left w:val="none" w:sz="0" w:space="0" w:color="auto"/>
            <w:bottom w:val="none" w:sz="0" w:space="0" w:color="auto"/>
            <w:right w:val="none" w:sz="0" w:space="0" w:color="auto"/>
          </w:divBdr>
          <w:divsChild>
            <w:div w:id="1863127390">
              <w:marLeft w:val="0"/>
              <w:marRight w:val="0"/>
              <w:marTop w:val="0"/>
              <w:marBottom w:val="0"/>
              <w:divBdr>
                <w:top w:val="none" w:sz="0" w:space="0" w:color="auto"/>
                <w:left w:val="none" w:sz="0" w:space="0" w:color="auto"/>
                <w:bottom w:val="none" w:sz="0" w:space="0" w:color="auto"/>
                <w:right w:val="none" w:sz="0" w:space="0" w:color="auto"/>
              </w:divBdr>
            </w:div>
            <w:div w:id="1104155620">
              <w:marLeft w:val="0"/>
              <w:marRight w:val="0"/>
              <w:marTop w:val="0"/>
              <w:marBottom w:val="0"/>
              <w:divBdr>
                <w:top w:val="none" w:sz="0" w:space="0" w:color="auto"/>
                <w:left w:val="none" w:sz="0" w:space="0" w:color="auto"/>
                <w:bottom w:val="none" w:sz="0" w:space="0" w:color="auto"/>
                <w:right w:val="none" w:sz="0" w:space="0" w:color="auto"/>
              </w:divBdr>
            </w:div>
            <w:div w:id="430396547">
              <w:marLeft w:val="0"/>
              <w:marRight w:val="0"/>
              <w:marTop w:val="0"/>
              <w:marBottom w:val="0"/>
              <w:divBdr>
                <w:top w:val="none" w:sz="0" w:space="0" w:color="auto"/>
                <w:left w:val="none" w:sz="0" w:space="0" w:color="auto"/>
                <w:bottom w:val="none" w:sz="0" w:space="0" w:color="auto"/>
                <w:right w:val="none" w:sz="0" w:space="0" w:color="auto"/>
              </w:divBdr>
            </w:div>
            <w:div w:id="1484348247">
              <w:marLeft w:val="0"/>
              <w:marRight w:val="0"/>
              <w:marTop w:val="0"/>
              <w:marBottom w:val="0"/>
              <w:divBdr>
                <w:top w:val="none" w:sz="0" w:space="0" w:color="auto"/>
                <w:left w:val="none" w:sz="0" w:space="0" w:color="auto"/>
                <w:bottom w:val="none" w:sz="0" w:space="0" w:color="auto"/>
                <w:right w:val="none" w:sz="0" w:space="0" w:color="auto"/>
              </w:divBdr>
            </w:div>
            <w:div w:id="1085958387">
              <w:marLeft w:val="0"/>
              <w:marRight w:val="0"/>
              <w:marTop w:val="0"/>
              <w:marBottom w:val="0"/>
              <w:divBdr>
                <w:top w:val="none" w:sz="0" w:space="0" w:color="auto"/>
                <w:left w:val="none" w:sz="0" w:space="0" w:color="auto"/>
                <w:bottom w:val="none" w:sz="0" w:space="0" w:color="auto"/>
                <w:right w:val="none" w:sz="0" w:space="0" w:color="auto"/>
              </w:divBdr>
            </w:div>
            <w:div w:id="1199658391">
              <w:marLeft w:val="0"/>
              <w:marRight w:val="0"/>
              <w:marTop w:val="0"/>
              <w:marBottom w:val="0"/>
              <w:divBdr>
                <w:top w:val="none" w:sz="0" w:space="0" w:color="auto"/>
                <w:left w:val="none" w:sz="0" w:space="0" w:color="auto"/>
                <w:bottom w:val="none" w:sz="0" w:space="0" w:color="auto"/>
                <w:right w:val="none" w:sz="0" w:space="0" w:color="auto"/>
              </w:divBdr>
            </w:div>
            <w:div w:id="563294448">
              <w:marLeft w:val="0"/>
              <w:marRight w:val="0"/>
              <w:marTop w:val="0"/>
              <w:marBottom w:val="0"/>
              <w:divBdr>
                <w:top w:val="none" w:sz="0" w:space="0" w:color="auto"/>
                <w:left w:val="none" w:sz="0" w:space="0" w:color="auto"/>
                <w:bottom w:val="none" w:sz="0" w:space="0" w:color="auto"/>
                <w:right w:val="none" w:sz="0" w:space="0" w:color="auto"/>
              </w:divBdr>
            </w:div>
            <w:div w:id="206064145">
              <w:marLeft w:val="0"/>
              <w:marRight w:val="0"/>
              <w:marTop w:val="0"/>
              <w:marBottom w:val="0"/>
              <w:divBdr>
                <w:top w:val="none" w:sz="0" w:space="0" w:color="auto"/>
                <w:left w:val="none" w:sz="0" w:space="0" w:color="auto"/>
                <w:bottom w:val="none" w:sz="0" w:space="0" w:color="auto"/>
                <w:right w:val="none" w:sz="0" w:space="0" w:color="auto"/>
              </w:divBdr>
            </w:div>
            <w:div w:id="431706207">
              <w:marLeft w:val="0"/>
              <w:marRight w:val="0"/>
              <w:marTop w:val="0"/>
              <w:marBottom w:val="0"/>
              <w:divBdr>
                <w:top w:val="none" w:sz="0" w:space="0" w:color="auto"/>
                <w:left w:val="none" w:sz="0" w:space="0" w:color="auto"/>
                <w:bottom w:val="none" w:sz="0" w:space="0" w:color="auto"/>
                <w:right w:val="none" w:sz="0" w:space="0" w:color="auto"/>
              </w:divBdr>
            </w:div>
            <w:div w:id="2120640497">
              <w:marLeft w:val="0"/>
              <w:marRight w:val="0"/>
              <w:marTop w:val="0"/>
              <w:marBottom w:val="0"/>
              <w:divBdr>
                <w:top w:val="none" w:sz="0" w:space="0" w:color="auto"/>
                <w:left w:val="none" w:sz="0" w:space="0" w:color="auto"/>
                <w:bottom w:val="none" w:sz="0" w:space="0" w:color="auto"/>
                <w:right w:val="none" w:sz="0" w:space="0" w:color="auto"/>
              </w:divBdr>
            </w:div>
            <w:div w:id="540753400">
              <w:marLeft w:val="0"/>
              <w:marRight w:val="0"/>
              <w:marTop w:val="0"/>
              <w:marBottom w:val="0"/>
              <w:divBdr>
                <w:top w:val="none" w:sz="0" w:space="0" w:color="auto"/>
                <w:left w:val="none" w:sz="0" w:space="0" w:color="auto"/>
                <w:bottom w:val="none" w:sz="0" w:space="0" w:color="auto"/>
                <w:right w:val="none" w:sz="0" w:space="0" w:color="auto"/>
              </w:divBdr>
            </w:div>
            <w:div w:id="1970429130">
              <w:marLeft w:val="0"/>
              <w:marRight w:val="0"/>
              <w:marTop w:val="0"/>
              <w:marBottom w:val="0"/>
              <w:divBdr>
                <w:top w:val="none" w:sz="0" w:space="0" w:color="auto"/>
                <w:left w:val="none" w:sz="0" w:space="0" w:color="auto"/>
                <w:bottom w:val="none" w:sz="0" w:space="0" w:color="auto"/>
                <w:right w:val="none" w:sz="0" w:space="0" w:color="auto"/>
              </w:divBdr>
            </w:div>
            <w:div w:id="1622374096">
              <w:marLeft w:val="0"/>
              <w:marRight w:val="0"/>
              <w:marTop w:val="0"/>
              <w:marBottom w:val="0"/>
              <w:divBdr>
                <w:top w:val="none" w:sz="0" w:space="0" w:color="auto"/>
                <w:left w:val="none" w:sz="0" w:space="0" w:color="auto"/>
                <w:bottom w:val="none" w:sz="0" w:space="0" w:color="auto"/>
                <w:right w:val="none" w:sz="0" w:space="0" w:color="auto"/>
              </w:divBdr>
            </w:div>
            <w:div w:id="1139684720">
              <w:marLeft w:val="0"/>
              <w:marRight w:val="0"/>
              <w:marTop w:val="0"/>
              <w:marBottom w:val="0"/>
              <w:divBdr>
                <w:top w:val="none" w:sz="0" w:space="0" w:color="auto"/>
                <w:left w:val="none" w:sz="0" w:space="0" w:color="auto"/>
                <w:bottom w:val="none" w:sz="0" w:space="0" w:color="auto"/>
                <w:right w:val="none" w:sz="0" w:space="0" w:color="auto"/>
              </w:divBdr>
            </w:div>
            <w:div w:id="254214987">
              <w:marLeft w:val="0"/>
              <w:marRight w:val="0"/>
              <w:marTop w:val="0"/>
              <w:marBottom w:val="0"/>
              <w:divBdr>
                <w:top w:val="none" w:sz="0" w:space="0" w:color="auto"/>
                <w:left w:val="none" w:sz="0" w:space="0" w:color="auto"/>
                <w:bottom w:val="none" w:sz="0" w:space="0" w:color="auto"/>
                <w:right w:val="none" w:sz="0" w:space="0" w:color="auto"/>
              </w:divBdr>
            </w:div>
            <w:div w:id="1564680662">
              <w:marLeft w:val="0"/>
              <w:marRight w:val="0"/>
              <w:marTop w:val="0"/>
              <w:marBottom w:val="0"/>
              <w:divBdr>
                <w:top w:val="none" w:sz="0" w:space="0" w:color="auto"/>
                <w:left w:val="none" w:sz="0" w:space="0" w:color="auto"/>
                <w:bottom w:val="none" w:sz="0" w:space="0" w:color="auto"/>
                <w:right w:val="none" w:sz="0" w:space="0" w:color="auto"/>
              </w:divBdr>
            </w:div>
            <w:div w:id="278803543">
              <w:marLeft w:val="0"/>
              <w:marRight w:val="0"/>
              <w:marTop w:val="0"/>
              <w:marBottom w:val="0"/>
              <w:divBdr>
                <w:top w:val="none" w:sz="0" w:space="0" w:color="auto"/>
                <w:left w:val="none" w:sz="0" w:space="0" w:color="auto"/>
                <w:bottom w:val="none" w:sz="0" w:space="0" w:color="auto"/>
                <w:right w:val="none" w:sz="0" w:space="0" w:color="auto"/>
              </w:divBdr>
            </w:div>
            <w:div w:id="79523202">
              <w:marLeft w:val="0"/>
              <w:marRight w:val="0"/>
              <w:marTop w:val="0"/>
              <w:marBottom w:val="0"/>
              <w:divBdr>
                <w:top w:val="none" w:sz="0" w:space="0" w:color="auto"/>
                <w:left w:val="none" w:sz="0" w:space="0" w:color="auto"/>
                <w:bottom w:val="none" w:sz="0" w:space="0" w:color="auto"/>
                <w:right w:val="none" w:sz="0" w:space="0" w:color="auto"/>
              </w:divBdr>
            </w:div>
            <w:div w:id="1118376710">
              <w:marLeft w:val="0"/>
              <w:marRight w:val="0"/>
              <w:marTop w:val="0"/>
              <w:marBottom w:val="0"/>
              <w:divBdr>
                <w:top w:val="none" w:sz="0" w:space="0" w:color="auto"/>
                <w:left w:val="none" w:sz="0" w:space="0" w:color="auto"/>
                <w:bottom w:val="none" w:sz="0" w:space="0" w:color="auto"/>
                <w:right w:val="none" w:sz="0" w:space="0" w:color="auto"/>
              </w:divBdr>
            </w:div>
            <w:div w:id="1303848252">
              <w:marLeft w:val="0"/>
              <w:marRight w:val="0"/>
              <w:marTop w:val="0"/>
              <w:marBottom w:val="0"/>
              <w:divBdr>
                <w:top w:val="none" w:sz="0" w:space="0" w:color="auto"/>
                <w:left w:val="none" w:sz="0" w:space="0" w:color="auto"/>
                <w:bottom w:val="none" w:sz="0" w:space="0" w:color="auto"/>
                <w:right w:val="none" w:sz="0" w:space="0" w:color="auto"/>
              </w:divBdr>
            </w:div>
            <w:div w:id="257098884">
              <w:marLeft w:val="0"/>
              <w:marRight w:val="0"/>
              <w:marTop w:val="0"/>
              <w:marBottom w:val="0"/>
              <w:divBdr>
                <w:top w:val="none" w:sz="0" w:space="0" w:color="auto"/>
                <w:left w:val="none" w:sz="0" w:space="0" w:color="auto"/>
                <w:bottom w:val="none" w:sz="0" w:space="0" w:color="auto"/>
                <w:right w:val="none" w:sz="0" w:space="0" w:color="auto"/>
              </w:divBdr>
            </w:div>
            <w:div w:id="1046828894">
              <w:marLeft w:val="0"/>
              <w:marRight w:val="0"/>
              <w:marTop w:val="0"/>
              <w:marBottom w:val="0"/>
              <w:divBdr>
                <w:top w:val="none" w:sz="0" w:space="0" w:color="auto"/>
                <w:left w:val="none" w:sz="0" w:space="0" w:color="auto"/>
                <w:bottom w:val="none" w:sz="0" w:space="0" w:color="auto"/>
                <w:right w:val="none" w:sz="0" w:space="0" w:color="auto"/>
              </w:divBdr>
            </w:div>
            <w:div w:id="1359114597">
              <w:marLeft w:val="0"/>
              <w:marRight w:val="0"/>
              <w:marTop w:val="0"/>
              <w:marBottom w:val="0"/>
              <w:divBdr>
                <w:top w:val="none" w:sz="0" w:space="0" w:color="auto"/>
                <w:left w:val="none" w:sz="0" w:space="0" w:color="auto"/>
                <w:bottom w:val="none" w:sz="0" w:space="0" w:color="auto"/>
                <w:right w:val="none" w:sz="0" w:space="0" w:color="auto"/>
              </w:divBdr>
            </w:div>
            <w:div w:id="1253977729">
              <w:marLeft w:val="0"/>
              <w:marRight w:val="0"/>
              <w:marTop w:val="0"/>
              <w:marBottom w:val="0"/>
              <w:divBdr>
                <w:top w:val="none" w:sz="0" w:space="0" w:color="auto"/>
                <w:left w:val="none" w:sz="0" w:space="0" w:color="auto"/>
                <w:bottom w:val="none" w:sz="0" w:space="0" w:color="auto"/>
                <w:right w:val="none" w:sz="0" w:space="0" w:color="auto"/>
              </w:divBdr>
            </w:div>
            <w:div w:id="764570062">
              <w:marLeft w:val="0"/>
              <w:marRight w:val="0"/>
              <w:marTop w:val="0"/>
              <w:marBottom w:val="0"/>
              <w:divBdr>
                <w:top w:val="none" w:sz="0" w:space="0" w:color="auto"/>
                <w:left w:val="none" w:sz="0" w:space="0" w:color="auto"/>
                <w:bottom w:val="none" w:sz="0" w:space="0" w:color="auto"/>
                <w:right w:val="none" w:sz="0" w:space="0" w:color="auto"/>
              </w:divBdr>
            </w:div>
            <w:div w:id="746654333">
              <w:marLeft w:val="0"/>
              <w:marRight w:val="0"/>
              <w:marTop w:val="0"/>
              <w:marBottom w:val="0"/>
              <w:divBdr>
                <w:top w:val="none" w:sz="0" w:space="0" w:color="auto"/>
                <w:left w:val="none" w:sz="0" w:space="0" w:color="auto"/>
                <w:bottom w:val="none" w:sz="0" w:space="0" w:color="auto"/>
                <w:right w:val="none" w:sz="0" w:space="0" w:color="auto"/>
              </w:divBdr>
            </w:div>
            <w:div w:id="1887521362">
              <w:marLeft w:val="0"/>
              <w:marRight w:val="0"/>
              <w:marTop w:val="0"/>
              <w:marBottom w:val="0"/>
              <w:divBdr>
                <w:top w:val="none" w:sz="0" w:space="0" w:color="auto"/>
                <w:left w:val="none" w:sz="0" w:space="0" w:color="auto"/>
                <w:bottom w:val="none" w:sz="0" w:space="0" w:color="auto"/>
                <w:right w:val="none" w:sz="0" w:space="0" w:color="auto"/>
              </w:divBdr>
            </w:div>
            <w:div w:id="984088750">
              <w:marLeft w:val="0"/>
              <w:marRight w:val="0"/>
              <w:marTop w:val="0"/>
              <w:marBottom w:val="0"/>
              <w:divBdr>
                <w:top w:val="none" w:sz="0" w:space="0" w:color="auto"/>
                <w:left w:val="none" w:sz="0" w:space="0" w:color="auto"/>
                <w:bottom w:val="none" w:sz="0" w:space="0" w:color="auto"/>
                <w:right w:val="none" w:sz="0" w:space="0" w:color="auto"/>
              </w:divBdr>
            </w:div>
            <w:div w:id="136336435">
              <w:marLeft w:val="0"/>
              <w:marRight w:val="0"/>
              <w:marTop w:val="0"/>
              <w:marBottom w:val="0"/>
              <w:divBdr>
                <w:top w:val="none" w:sz="0" w:space="0" w:color="auto"/>
                <w:left w:val="none" w:sz="0" w:space="0" w:color="auto"/>
                <w:bottom w:val="none" w:sz="0" w:space="0" w:color="auto"/>
                <w:right w:val="none" w:sz="0" w:space="0" w:color="auto"/>
              </w:divBdr>
            </w:div>
            <w:div w:id="977145942">
              <w:marLeft w:val="0"/>
              <w:marRight w:val="0"/>
              <w:marTop w:val="0"/>
              <w:marBottom w:val="0"/>
              <w:divBdr>
                <w:top w:val="none" w:sz="0" w:space="0" w:color="auto"/>
                <w:left w:val="none" w:sz="0" w:space="0" w:color="auto"/>
                <w:bottom w:val="none" w:sz="0" w:space="0" w:color="auto"/>
                <w:right w:val="none" w:sz="0" w:space="0" w:color="auto"/>
              </w:divBdr>
            </w:div>
            <w:div w:id="792409956">
              <w:marLeft w:val="0"/>
              <w:marRight w:val="0"/>
              <w:marTop w:val="0"/>
              <w:marBottom w:val="0"/>
              <w:divBdr>
                <w:top w:val="none" w:sz="0" w:space="0" w:color="auto"/>
                <w:left w:val="none" w:sz="0" w:space="0" w:color="auto"/>
                <w:bottom w:val="none" w:sz="0" w:space="0" w:color="auto"/>
                <w:right w:val="none" w:sz="0" w:space="0" w:color="auto"/>
              </w:divBdr>
            </w:div>
            <w:div w:id="296954990">
              <w:marLeft w:val="0"/>
              <w:marRight w:val="0"/>
              <w:marTop w:val="0"/>
              <w:marBottom w:val="0"/>
              <w:divBdr>
                <w:top w:val="none" w:sz="0" w:space="0" w:color="auto"/>
                <w:left w:val="none" w:sz="0" w:space="0" w:color="auto"/>
                <w:bottom w:val="none" w:sz="0" w:space="0" w:color="auto"/>
                <w:right w:val="none" w:sz="0" w:space="0" w:color="auto"/>
              </w:divBdr>
            </w:div>
            <w:div w:id="2083719834">
              <w:marLeft w:val="0"/>
              <w:marRight w:val="0"/>
              <w:marTop w:val="0"/>
              <w:marBottom w:val="0"/>
              <w:divBdr>
                <w:top w:val="none" w:sz="0" w:space="0" w:color="auto"/>
                <w:left w:val="none" w:sz="0" w:space="0" w:color="auto"/>
                <w:bottom w:val="none" w:sz="0" w:space="0" w:color="auto"/>
                <w:right w:val="none" w:sz="0" w:space="0" w:color="auto"/>
              </w:divBdr>
            </w:div>
            <w:div w:id="1095052137">
              <w:marLeft w:val="0"/>
              <w:marRight w:val="0"/>
              <w:marTop w:val="0"/>
              <w:marBottom w:val="0"/>
              <w:divBdr>
                <w:top w:val="none" w:sz="0" w:space="0" w:color="auto"/>
                <w:left w:val="none" w:sz="0" w:space="0" w:color="auto"/>
                <w:bottom w:val="none" w:sz="0" w:space="0" w:color="auto"/>
                <w:right w:val="none" w:sz="0" w:space="0" w:color="auto"/>
              </w:divBdr>
            </w:div>
            <w:div w:id="1788036628">
              <w:marLeft w:val="0"/>
              <w:marRight w:val="0"/>
              <w:marTop w:val="0"/>
              <w:marBottom w:val="0"/>
              <w:divBdr>
                <w:top w:val="none" w:sz="0" w:space="0" w:color="auto"/>
                <w:left w:val="none" w:sz="0" w:space="0" w:color="auto"/>
                <w:bottom w:val="none" w:sz="0" w:space="0" w:color="auto"/>
                <w:right w:val="none" w:sz="0" w:space="0" w:color="auto"/>
              </w:divBdr>
            </w:div>
            <w:div w:id="259264216">
              <w:marLeft w:val="0"/>
              <w:marRight w:val="0"/>
              <w:marTop w:val="0"/>
              <w:marBottom w:val="0"/>
              <w:divBdr>
                <w:top w:val="none" w:sz="0" w:space="0" w:color="auto"/>
                <w:left w:val="none" w:sz="0" w:space="0" w:color="auto"/>
                <w:bottom w:val="none" w:sz="0" w:space="0" w:color="auto"/>
                <w:right w:val="none" w:sz="0" w:space="0" w:color="auto"/>
              </w:divBdr>
            </w:div>
            <w:div w:id="157620951">
              <w:marLeft w:val="0"/>
              <w:marRight w:val="0"/>
              <w:marTop w:val="0"/>
              <w:marBottom w:val="0"/>
              <w:divBdr>
                <w:top w:val="none" w:sz="0" w:space="0" w:color="auto"/>
                <w:left w:val="none" w:sz="0" w:space="0" w:color="auto"/>
                <w:bottom w:val="none" w:sz="0" w:space="0" w:color="auto"/>
                <w:right w:val="none" w:sz="0" w:space="0" w:color="auto"/>
              </w:divBdr>
            </w:div>
            <w:div w:id="928121881">
              <w:marLeft w:val="0"/>
              <w:marRight w:val="0"/>
              <w:marTop w:val="0"/>
              <w:marBottom w:val="0"/>
              <w:divBdr>
                <w:top w:val="none" w:sz="0" w:space="0" w:color="auto"/>
                <w:left w:val="none" w:sz="0" w:space="0" w:color="auto"/>
                <w:bottom w:val="none" w:sz="0" w:space="0" w:color="auto"/>
                <w:right w:val="none" w:sz="0" w:space="0" w:color="auto"/>
              </w:divBdr>
            </w:div>
            <w:div w:id="1283150038">
              <w:marLeft w:val="0"/>
              <w:marRight w:val="0"/>
              <w:marTop w:val="0"/>
              <w:marBottom w:val="0"/>
              <w:divBdr>
                <w:top w:val="none" w:sz="0" w:space="0" w:color="auto"/>
                <w:left w:val="none" w:sz="0" w:space="0" w:color="auto"/>
                <w:bottom w:val="none" w:sz="0" w:space="0" w:color="auto"/>
                <w:right w:val="none" w:sz="0" w:space="0" w:color="auto"/>
              </w:divBdr>
            </w:div>
            <w:div w:id="1032609389">
              <w:marLeft w:val="0"/>
              <w:marRight w:val="0"/>
              <w:marTop w:val="0"/>
              <w:marBottom w:val="0"/>
              <w:divBdr>
                <w:top w:val="none" w:sz="0" w:space="0" w:color="auto"/>
                <w:left w:val="none" w:sz="0" w:space="0" w:color="auto"/>
                <w:bottom w:val="none" w:sz="0" w:space="0" w:color="auto"/>
                <w:right w:val="none" w:sz="0" w:space="0" w:color="auto"/>
              </w:divBdr>
            </w:div>
            <w:div w:id="430052498">
              <w:marLeft w:val="0"/>
              <w:marRight w:val="0"/>
              <w:marTop w:val="0"/>
              <w:marBottom w:val="0"/>
              <w:divBdr>
                <w:top w:val="none" w:sz="0" w:space="0" w:color="auto"/>
                <w:left w:val="none" w:sz="0" w:space="0" w:color="auto"/>
                <w:bottom w:val="none" w:sz="0" w:space="0" w:color="auto"/>
                <w:right w:val="none" w:sz="0" w:space="0" w:color="auto"/>
              </w:divBdr>
            </w:div>
            <w:div w:id="668294487">
              <w:marLeft w:val="0"/>
              <w:marRight w:val="0"/>
              <w:marTop w:val="0"/>
              <w:marBottom w:val="0"/>
              <w:divBdr>
                <w:top w:val="none" w:sz="0" w:space="0" w:color="auto"/>
                <w:left w:val="none" w:sz="0" w:space="0" w:color="auto"/>
                <w:bottom w:val="none" w:sz="0" w:space="0" w:color="auto"/>
                <w:right w:val="none" w:sz="0" w:space="0" w:color="auto"/>
              </w:divBdr>
            </w:div>
            <w:div w:id="57871924">
              <w:marLeft w:val="0"/>
              <w:marRight w:val="0"/>
              <w:marTop w:val="0"/>
              <w:marBottom w:val="0"/>
              <w:divBdr>
                <w:top w:val="none" w:sz="0" w:space="0" w:color="auto"/>
                <w:left w:val="none" w:sz="0" w:space="0" w:color="auto"/>
                <w:bottom w:val="none" w:sz="0" w:space="0" w:color="auto"/>
                <w:right w:val="none" w:sz="0" w:space="0" w:color="auto"/>
              </w:divBdr>
            </w:div>
            <w:div w:id="2129811191">
              <w:marLeft w:val="0"/>
              <w:marRight w:val="0"/>
              <w:marTop w:val="0"/>
              <w:marBottom w:val="0"/>
              <w:divBdr>
                <w:top w:val="none" w:sz="0" w:space="0" w:color="auto"/>
                <w:left w:val="none" w:sz="0" w:space="0" w:color="auto"/>
                <w:bottom w:val="none" w:sz="0" w:space="0" w:color="auto"/>
                <w:right w:val="none" w:sz="0" w:space="0" w:color="auto"/>
              </w:divBdr>
            </w:div>
            <w:div w:id="1603492379">
              <w:marLeft w:val="0"/>
              <w:marRight w:val="0"/>
              <w:marTop w:val="0"/>
              <w:marBottom w:val="0"/>
              <w:divBdr>
                <w:top w:val="none" w:sz="0" w:space="0" w:color="auto"/>
                <w:left w:val="none" w:sz="0" w:space="0" w:color="auto"/>
                <w:bottom w:val="none" w:sz="0" w:space="0" w:color="auto"/>
                <w:right w:val="none" w:sz="0" w:space="0" w:color="auto"/>
              </w:divBdr>
            </w:div>
            <w:div w:id="1913805466">
              <w:marLeft w:val="0"/>
              <w:marRight w:val="0"/>
              <w:marTop w:val="0"/>
              <w:marBottom w:val="0"/>
              <w:divBdr>
                <w:top w:val="none" w:sz="0" w:space="0" w:color="auto"/>
                <w:left w:val="none" w:sz="0" w:space="0" w:color="auto"/>
                <w:bottom w:val="none" w:sz="0" w:space="0" w:color="auto"/>
                <w:right w:val="none" w:sz="0" w:space="0" w:color="auto"/>
              </w:divBdr>
            </w:div>
            <w:div w:id="1443183319">
              <w:marLeft w:val="0"/>
              <w:marRight w:val="0"/>
              <w:marTop w:val="0"/>
              <w:marBottom w:val="0"/>
              <w:divBdr>
                <w:top w:val="none" w:sz="0" w:space="0" w:color="auto"/>
                <w:left w:val="none" w:sz="0" w:space="0" w:color="auto"/>
                <w:bottom w:val="none" w:sz="0" w:space="0" w:color="auto"/>
                <w:right w:val="none" w:sz="0" w:space="0" w:color="auto"/>
              </w:divBdr>
            </w:div>
            <w:div w:id="1781560833">
              <w:marLeft w:val="0"/>
              <w:marRight w:val="0"/>
              <w:marTop w:val="0"/>
              <w:marBottom w:val="0"/>
              <w:divBdr>
                <w:top w:val="none" w:sz="0" w:space="0" w:color="auto"/>
                <w:left w:val="none" w:sz="0" w:space="0" w:color="auto"/>
                <w:bottom w:val="none" w:sz="0" w:space="0" w:color="auto"/>
                <w:right w:val="none" w:sz="0" w:space="0" w:color="auto"/>
              </w:divBdr>
            </w:div>
            <w:div w:id="850725195">
              <w:marLeft w:val="0"/>
              <w:marRight w:val="0"/>
              <w:marTop w:val="0"/>
              <w:marBottom w:val="0"/>
              <w:divBdr>
                <w:top w:val="none" w:sz="0" w:space="0" w:color="auto"/>
                <w:left w:val="none" w:sz="0" w:space="0" w:color="auto"/>
                <w:bottom w:val="none" w:sz="0" w:space="0" w:color="auto"/>
                <w:right w:val="none" w:sz="0" w:space="0" w:color="auto"/>
              </w:divBdr>
            </w:div>
            <w:div w:id="35037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8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omic_book_convention" TargetMode="External"/><Relationship Id="rId18" Type="http://schemas.openxmlformats.org/officeDocument/2006/relationships/hyperlink" Target="https://en.wikipedia.org/wiki/Academy_of_Comic-Book_Fans_and_Collectors" TargetMode="External"/><Relationship Id="rId26" Type="http://schemas.openxmlformats.org/officeDocument/2006/relationships/image" Target="media/image5.png"/><Relationship Id="rId39" Type="http://schemas.openxmlformats.org/officeDocument/2006/relationships/fontTable" Target="fontTable.xml"/><Relationship Id="rId21" Type="http://schemas.openxmlformats.org/officeDocument/2006/relationships/hyperlink" Target="https://en.wikipedia.org/wiki/Convention_center" TargetMode="External"/><Relationship Id="rId34"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hyperlink" Target="https://en.wikipedia.org/wiki/Science-fiction_convention" TargetMode="External"/><Relationship Id="rId17" Type="http://schemas.openxmlformats.org/officeDocument/2006/relationships/hyperlink" Target="https://en.wikipedia.org/wiki/Jerry_Bails" TargetMode="External"/><Relationship Id="rId25" Type="http://schemas.openxmlformats.org/officeDocument/2006/relationships/image" Target="media/image4.png"/><Relationship Id="rId33" Type="http://schemas.openxmlformats.org/officeDocument/2006/relationships/hyperlink" Target="http://www.comicConIndia.co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en.wikipedia.org/wiki/Harvey_Awards" TargetMode="External"/><Relationship Id="rId20" Type="http://schemas.openxmlformats.org/officeDocument/2006/relationships/hyperlink" Target="https://en.wikipedia.org/wiki/Academy_Con"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Fan_convention"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s://www.youtube.com/watch?v=IYIj9MM5EHc&amp;t=78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San_Diego_Comic-Con_International"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www.youtube.com/watch?v=ujM23hruYGM&amp;t=35s" TargetMode="External"/><Relationship Id="rId10" Type="http://schemas.openxmlformats.org/officeDocument/2006/relationships/hyperlink" Target="https://en.wikipedia.org/wiki/Cosplay" TargetMode="External"/><Relationship Id="rId19" Type="http://schemas.openxmlformats.org/officeDocument/2006/relationships/hyperlink" Target="https://en.wikipedia.org/wiki/Detroit_Triple_Fan_Fair"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en.wikipedia.org/wiki/Fan_(person)" TargetMode="External"/><Relationship Id="rId14" Type="http://schemas.openxmlformats.org/officeDocument/2006/relationships/hyperlink" Target="https://en.wikipedia.org/wiki/Eisner_Award"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youtube.com/watch?v=7Zw7XYm-E_I&amp;t=189s" TargetMode="External"/><Relationship Id="rId8" Type="http://schemas.openxmlformats.org/officeDocument/2006/relationships/hyperlink" Target="https://en.wikipedia.org/wiki/Comic_book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82E96-E4DA-4921-80F7-6E76A28CF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5907</Words>
  <Characters>33675</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21761A54B2</dc:creator>
  <cp:keywords/>
  <dc:description/>
  <cp:lastModifiedBy>poojesh vittamsetti</cp:lastModifiedBy>
  <cp:revision>2</cp:revision>
  <cp:lastPrinted>2023-01-10T05:24:00Z</cp:lastPrinted>
  <dcterms:created xsi:type="dcterms:W3CDTF">2023-01-10T05:24:00Z</dcterms:created>
  <dcterms:modified xsi:type="dcterms:W3CDTF">2023-01-10T05:24:00Z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2037594320</vt:i4>
  </property>
</Properties>
</file>